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18578E" w14:textId="70984A92" w:rsidR="00E80AAB" w:rsidRPr="00AB74C6" w:rsidDel="001242C8" w:rsidRDefault="001242C8" w:rsidP="00A90F7B">
      <w:pPr>
        <w:pStyle w:val="Title"/>
        <w:rPr>
          <w:del w:id="0" w:author="Stephen Richard" w:date="2014-04-02T09:00:00Z"/>
        </w:rPr>
      </w:pPr>
      <w:fldSimple w:instr=" DOCPROPERTY  Project  \* MERGEFORMAT ">
        <w:r w:rsidR="004857C7">
          <w:t>National Geothermal Data System</w:t>
        </w:r>
      </w:fldSimple>
      <w:ins w:id="1" w:author="Stephen Richard" w:date="2014-04-02T09:00:00Z">
        <w:r>
          <w:t xml:space="preserve">: </w:t>
        </w:r>
      </w:ins>
    </w:p>
    <w:p w14:paraId="4CE3EE54" w14:textId="31366971" w:rsidR="009E249B" w:rsidRPr="00A90F7B" w:rsidRDefault="001242C8">
      <w:pPr>
        <w:pStyle w:val="Title"/>
        <w:pPrChange w:id="2" w:author="Stephen Richard" w:date="2014-04-02T09:00:00Z">
          <w:pPr>
            <w:pStyle w:val="Subtitle"/>
          </w:pPr>
        </w:pPrChange>
      </w:pPr>
      <w:ins w:id="3" w:author="Stephen Richard" w:date="2014-04-02T09:00:00Z">
        <w:r>
          <w:t xml:space="preserve"> </w:t>
        </w:r>
      </w:ins>
      <w:del w:id="4" w:author="Stephen Richard" w:date="2014-04-02T09:00:00Z">
        <w:r w:rsidR="00E80AAB" w:rsidRPr="00C75E47" w:rsidDel="001242C8">
          <w:delText>Node-In-A-Box</w:delText>
        </w:r>
      </w:del>
      <w:ins w:id="5" w:author="Stephen Richard" w:date="2014-04-02T09:00:00Z">
        <w:r>
          <w:t>CKAN Node</w:t>
        </w:r>
      </w:ins>
      <w:r w:rsidR="00E80AAB" w:rsidRPr="00C75E47">
        <w:t xml:space="preserve"> </w:t>
      </w:r>
      <w:r w:rsidR="009E249B" w:rsidRPr="00C75E47">
        <w:t xml:space="preserve">Software </w:t>
      </w:r>
      <w:r w:rsidR="000F1287" w:rsidRPr="00A90F7B">
        <w:t xml:space="preserve">Installation </w:t>
      </w:r>
      <w:r w:rsidR="00E80AAB" w:rsidRPr="00A90F7B">
        <w:t>Instructions</w:t>
      </w:r>
    </w:p>
    <w:p w14:paraId="5F3ADD36" w14:textId="35F5D636" w:rsidR="00986DCD" w:rsidRPr="00415183" w:rsidDel="001242C8" w:rsidRDefault="00986DCD">
      <w:pPr>
        <w:pStyle w:val="Title-Line-2"/>
        <w:jc w:val="left"/>
        <w:rPr>
          <w:del w:id="6" w:author="Stephen Richard" w:date="2014-04-02T08:59:00Z"/>
        </w:rPr>
        <w:pPrChange w:id="7" w:author="Stephen Richard" w:date="2014-04-02T08:59:00Z">
          <w:pPr>
            <w:pStyle w:val="Title-Line-2"/>
          </w:pPr>
        </w:pPrChange>
      </w:pP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Change w:id="8" w:author="Stephen Richard" w:date="2014-04-02T09:01:00Z">
          <w:tblPr>
            <w:tblStyle w:val="TableElegant"/>
            <w:tblW w:w="8302" w:type="dxa"/>
            <w:tblLayout w:type="fixed"/>
            <w:tblLook w:val="0080" w:firstRow="0" w:lastRow="0" w:firstColumn="1" w:lastColumn="0" w:noHBand="0" w:noVBand="0"/>
          </w:tblPr>
        </w:tblPrChange>
      </w:tblPr>
      <w:tblGrid>
        <w:gridCol w:w="918"/>
        <w:gridCol w:w="1800"/>
        <w:gridCol w:w="1260"/>
        <w:gridCol w:w="4324"/>
        <w:tblGridChange w:id="9">
          <w:tblGrid>
            <w:gridCol w:w="918"/>
            <w:gridCol w:w="1800"/>
            <w:gridCol w:w="1260"/>
            <w:gridCol w:w="4324"/>
          </w:tblGrid>
        </w:tblGridChange>
      </w:tblGrid>
      <w:tr w:rsidR="00F2482D" w:rsidRPr="00A90F7B" w14:paraId="66F89FD6" w14:textId="77777777" w:rsidTr="001242C8">
        <w:trPr>
          <w:trHeight w:val="227"/>
          <w:trPrChange w:id="10" w:author="Stephen Richard" w:date="2014-04-02T09:01:00Z">
            <w:trPr>
              <w:trHeight w:val="449"/>
            </w:trPr>
          </w:trPrChange>
        </w:trPr>
        <w:tc>
          <w:tcPr>
            <w:tcW w:w="918" w:type="dxa"/>
            <w:tcPrChange w:id="11" w:author="Stephen Richard" w:date="2014-04-02T09:01:00Z">
              <w:tcPr>
                <w:tcW w:w="918" w:type="dxa"/>
              </w:tcPr>
            </w:tcPrChange>
          </w:tcPr>
          <w:p w14:paraId="04525270" w14:textId="77777777" w:rsidR="00F2482D" w:rsidRPr="00A90F7B" w:rsidRDefault="00F2482D">
            <w:pPr>
              <w:pStyle w:val="TableHeading"/>
              <w:spacing w:before="0" w:after="0" w:line="240" w:lineRule="auto"/>
              <w:pPrChange w:id="12" w:author="Stephen Richard" w:date="2014-04-02T09:01:00Z">
                <w:pPr>
                  <w:pStyle w:val="TableHeading"/>
                </w:pPr>
              </w:pPrChange>
            </w:pPr>
            <w:r w:rsidRPr="00A90F7B">
              <w:t>Version:</w:t>
            </w:r>
          </w:p>
        </w:tc>
        <w:tc>
          <w:tcPr>
            <w:tcW w:w="1800" w:type="dxa"/>
            <w:tcPrChange w:id="13" w:author="Stephen Richard" w:date="2014-04-02T09:01:00Z">
              <w:tcPr>
                <w:tcW w:w="1800" w:type="dxa"/>
              </w:tcPr>
            </w:tcPrChange>
          </w:tcPr>
          <w:p w14:paraId="6531366D" w14:textId="77777777" w:rsidR="00F2482D" w:rsidRPr="00A90F7B" w:rsidRDefault="008D56AC">
            <w:pPr>
              <w:pStyle w:val="TableHeading"/>
              <w:spacing w:before="0" w:after="0" w:line="240" w:lineRule="auto"/>
              <w:pPrChange w:id="14" w:author="Stephen Richard" w:date="2014-04-02T09:01:00Z">
                <w:pPr>
                  <w:pStyle w:val="TableHeading"/>
                </w:pPr>
              </w:pPrChange>
            </w:pPr>
            <w:r w:rsidRPr="00A90F7B">
              <w:t>Author</w:t>
            </w:r>
            <w:r w:rsidR="00F2482D" w:rsidRPr="00A90F7B">
              <w:t>:</w:t>
            </w:r>
          </w:p>
        </w:tc>
        <w:tc>
          <w:tcPr>
            <w:tcW w:w="1260" w:type="dxa"/>
            <w:tcPrChange w:id="15" w:author="Stephen Richard" w:date="2014-04-02T09:01:00Z">
              <w:tcPr>
                <w:tcW w:w="1260" w:type="dxa"/>
              </w:tcPr>
            </w:tcPrChange>
          </w:tcPr>
          <w:p w14:paraId="2C01E617" w14:textId="77777777" w:rsidR="00F2482D" w:rsidRPr="00A90F7B" w:rsidRDefault="008D56AC">
            <w:pPr>
              <w:pStyle w:val="TableHeading"/>
              <w:spacing w:before="0" w:after="0" w:line="240" w:lineRule="auto"/>
              <w:pPrChange w:id="16" w:author="Stephen Richard" w:date="2014-04-02T09:01:00Z">
                <w:pPr>
                  <w:pStyle w:val="TableHeading"/>
                </w:pPr>
              </w:pPrChange>
            </w:pPr>
            <w:r w:rsidRPr="00A90F7B">
              <w:t>Date:</w:t>
            </w:r>
          </w:p>
        </w:tc>
        <w:tc>
          <w:tcPr>
            <w:tcW w:w="4324" w:type="dxa"/>
            <w:tcPrChange w:id="17" w:author="Stephen Richard" w:date="2014-04-02T09:01:00Z">
              <w:tcPr>
                <w:tcW w:w="4324" w:type="dxa"/>
              </w:tcPr>
            </w:tcPrChange>
          </w:tcPr>
          <w:p w14:paraId="5FE4C8CF" w14:textId="77777777" w:rsidR="00F2482D" w:rsidRPr="00A90F7B" w:rsidRDefault="00F2482D">
            <w:pPr>
              <w:pStyle w:val="TableHeading"/>
              <w:spacing w:before="0" w:after="0" w:line="240" w:lineRule="auto"/>
              <w:pPrChange w:id="18" w:author="Stephen Richard" w:date="2014-04-02T09:01:00Z">
                <w:pPr>
                  <w:pStyle w:val="TableHeading"/>
                </w:pPr>
              </w:pPrChange>
            </w:pPr>
            <w:r w:rsidRPr="00A90F7B">
              <w:t>Details</w:t>
            </w:r>
          </w:p>
        </w:tc>
      </w:tr>
      <w:tr w:rsidR="000F1287" w:rsidRPr="005E68DF" w14:paraId="23A0D34C" w14:textId="77777777" w:rsidTr="001242C8">
        <w:trPr>
          <w:trHeight w:val="266"/>
          <w:trPrChange w:id="19" w:author="Stephen Richard" w:date="2014-04-02T09:01:00Z">
            <w:trPr>
              <w:trHeight w:val="631"/>
            </w:trPr>
          </w:trPrChange>
        </w:trPr>
        <w:tc>
          <w:tcPr>
            <w:tcW w:w="918" w:type="dxa"/>
            <w:tcPrChange w:id="20" w:author="Stephen Richard" w:date="2014-04-02T09:01:00Z">
              <w:tcPr>
                <w:tcW w:w="918" w:type="dxa"/>
              </w:tcPr>
            </w:tcPrChange>
          </w:tcPr>
          <w:p w14:paraId="6B18D17F" w14:textId="77777777" w:rsidR="000F1287" w:rsidRPr="001242C8" w:rsidRDefault="000F1287" w:rsidP="00A90F7B">
            <w:pPr>
              <w:pStyle w:val="TableText"/>
              <w:rPr>
                <w:sz w:val="16"/>
                <w:rPrChange w:id="21" w:author="Stephen Richard" w:date="2014-04-02T09:01:00Z">
                  <w:rPr/>
                </w:rPrChange>
              </w:rPr>
            </w:pPr>
            <w:r w:rsidRPr="001242C8">
              <w:rPr>
                <w:sz w:val="16"/>
                <w:rPrChange w:id="22" w:author="Stephen Richard" w:date="2014-04-02T09:01:00Z">
                  <w:rPr/>
                </w:rPrChange>
              </w:rPr>
              <w:t>0.1</w:t>
            </w:r>
          </w:p>
        </w:tc>
        <w:tc>
          <w:tcPr>
            <w:tcW w:w="1800" w:type="dxa"/>
            <w:tcPrChange w:id="23" w:author="Stephen Richard" w:date="2014-04-02T09:01:00Z">
              <w:tcPr>
                <w:tcW w:w="1800" w:type="dxa"/>
              </w:tcPr>
            </w:tcPrChange>
          </w:tcPr>
          <w:p w14:paraId="3229DF89" w14:textId="77777777" w:rsidR="000F1287" w:rsidRPr="001242C8" w:rsidRDefault="000F1287" w:rsidP="00A90F7B">
            <w:pPr>
              <w:pStyle w:val="TableText"/>
              <w:rPr>
                <w:sz w:val="16"/>
                <w:rPrChange w:id="24" w:author="Stephen Richard" w:date="2014-04-02T09:01:00Z">
                  <w:rPr/>
                </w:rPrChange>
              </w:rPr>
            </w:pPr>
            <w:r w:rsidRPr="001242C8">
              <w:rPr>
                <w:sz w:val="16"/>
                <w:rPrChange w:id="25" w:author="Stephen Richard" w:date="2014-04-02T09:01:00Z">
                  <w:rPr/>
                </w:rPrChange>
              </w:rPr>
              <w:t>Roberto Silva Filho</w:t>
            </w:r>
          </w:p>
        </w:tc>
        <w:tc>
          <w:tcPr>
            <w:tcW w:w="1260" w:type="dxa"/>
            <w:tcPrChange w:id="26" w:author="Stephen Richard" w:date="2014-04-02T09:01:00Z">
              <w:tcPr>
                <w:tcW w:w="1260" w:type="dxa"/>
              </w:tcPr>
            </w:tcPrChange>
          </w:tcPr>
          <w:p w14:paraId="0B7161EA" w14:textId="77777777" w:rsidR="000F1287" w:rsidRPr="001242C8" w:rsidRDefault="000F1287" w:rsidP="00A90F7B">
            <w:pPr>
              <w:pStyle w:val="TableText"/>
              <w:rPr>
                <w:sz w:val="16"/>
                <w:rPrChange w:id="27" w:author="Stephen Richard" w:date="2014-04-02T09:01:00Z">
                  <w:rPr/>
                </w:rPrChange>
              </w:rPr>
            </w:pPr>
            <w:r w:rsidRPr="001242C8">
              <w:rPr>
                <w:sz w:val="16"/>
                <w:rPrChange w:id="28" w:author="Stephen Richard" w:date="2014-04-02T09:01:00Z">
                  <w:rPr/>
                </w:rPrChange>
              </w:rPr>
              <w:t>05/28/2013</w:t>
            </w:r>
          </w:p>
        </w:tc>
        <w:tc>
          <w:tcPr>
            <w:tcW w:w="4324" w:type="dxa"/>
            <w:tcPrChange w:id="29" w:author="Stephen Richard" w:date="2014-04-02T09:01:00Z">
              <w:tcPr>
                <w:tcW w:w="4324" w:type="dxa"/>
              </w:tcPr>
            </w:tcPrChange>
          </w:tcPr>
          <w:p w14:paraId="17C60B01" w14:textId="77777777" w:rsidR="000F1287" w:rsidRPr="001242C8" w:rsidRDefault="000F1287" w:rsidP="00A90F7B">
            <w:pPr>
              <w:pStyle w:val="TableText"/>
              <w:rPr>
                <w:sz w:val="16"/>
                <w:rPrChange w:id="30" w:author="Stephen Richard" w:date="2014-04-02T09:01:00Z">
                  <w:rPr/>
                </w:rPrChange>
              </w:rPr>
            </w:pPr>
            <w:r w:rsidRPr="001242C8">
              <w:rPr>
                <w:sz w:val="16"/>
                <w:rPrChange w:id="31" w:author="Stephen Richard" w:date="2014-04-02T09:01:00Z">
                  <w:rPr/>
                </w:rPrChange>
              </w:rPr>
              <w:t>Initial Draft Created</w:t>
            </w:r>
          </w:p>
        </w:tc>
      </w:tr>
      <w:tr w:rsidR="000F1287" w:rsidRPr="005E68DF" w14:paraId="725BAADC" w14:textId="77777777" w:rsidTr="002C4709">
        <w:tc>
          <w:tcPr>
            <w:tcW w:w="918" w:type="dxa"/>
          </w:tcPr>
          <w:p w14:paraId="6BD6CB58" w14:textId="77777777" w:rsidR="000F1287" w:rsidRPr="001242C8" w:rsidRDefault="000F1287" w:rsidP="00A90F7B">
            <w:pPr>
              <w:pStyle w:val="TableText"/>
              <w:rPr>
                <w:sz w:val="16"/>
                <w:rPrChange w:id="32" w:author="Stephen Richard" w:date="2014-04-02T09:01:00Z">
                  <w:rPr/>
                </w:rPrChange>
              </w:rPr>
            </w:pPr>
            <w:r w:rsidRPr="001242C8">
              <w:rPr>
                <w:sz w:val="16"/>
                <w:rPrChange w:id="33" w:author="Stephen Richard" w:date="2014-04-02T09:01:00Z">
                  <w:rPr/>
                </w:rPrChange>
              </w:rPr>
              <w:t xml:space="preserve">0.2 </w:t>
            </w:r>
          </w:p>
        </w:tc>
        <w:tc>
          <w:tcPr>
            <w:tcW w:w="1800" w:type="dxa"/>
          </w:tcPr>
          <w:p w14:paraId="2A43ECC6" w14:textId="77777777" w:rsidR="000F1287" w:rsidRPr="001242C8" w:rsidRDefault="000F1287" w:rsidP="00A90F7B">
            <w:pPr>
              <w:pStyle w:val="TableText"/>
              <w:rPr>
                <w:sz w:val="16"/>
                <w:rPrChange w:id="34" w:author="Stephen Richard" w:date="2014-04-02T09:01:00Z">
                  <w:rPr/>
                </w:rPrChange>
              </w:rPr>
            </w:pPr>
            <w:r w:rsidRPr="001242C8">
              <w:rPr>
                <w:sz w:val="16"/>
                <w:rPrChange w:id="35" w:author="Stephen Richard" w:date="2014-04-02T09:01:00Z">
                  <w:rPr/>
                </w:rPrChange>
              </w:rPr>
              <w:t>Monica McKenna</w:t>
            </w:r>
          </w:p>
        </w:tc>
        <w:tc>
          <w:tcPr>
            <w:tcW w:w="1260" w:type="dxa"/>
          </w:tcPr>
          <w:p w14:paraId="0ADF40E0" w14:textId="77777777" w:rsidR="000F1287" w:rsidRPr="001242C8" w:rsidRDefault="000F1287" w:rsidP="00A90F7B">
            <w:pPr>
              <w:pStyle w:val="TableText"/>
              <w:rPr>
                <w:sz w:val="16"/>
                <w:rPrChange w:id="36" w:author="Stephen Richard" w:date="2014-04-02T09:01:00Z">
                  <w:rPr/>
                </w:rPrChange>
              </w:rPr>
            </w:pPr>
            <w:r w:rsidRPr="001242C8">
              <w:rPr>
                <w:sz w:val="16"/>
                <w:rPrChange w:id="37" w:author="Stephen Richard" w:date="2014-04-02T09:01:00Z">
                  <w:rPr/>
                </w:rPrChange>
              </w:rPr>
              <w:t>06/11/2013</w:t>
            </w:r>
            <w:r w:rsidR="001F7FC3" w:rsidRPr="001242C8">
              <w:rPr>
                <w:sz w:val="16"/>
                <w:rPrChange w:id="38" w:author="Stephen Richard" w:date="2014-04-02T09:01:00Z">
                  <w:rPr/>
                </w:rPrChange>
              </w:rPr>
              <w:t>-07/24/2013</w:t>
            </w:r>
          </w:p>
        </w:tc>
        <w:tc>
          <w:tcPr>
            <w:tcW w:w="4324" w:type="dxa"/>
          </w:tcPr>
          <w:p w14:paraId="31C875CB" w14:textId="77777777" w:rsidR="000F1287" w:rsidRPr="001242C8" w:rsidRDefault="000F1287" w:rsidP="00A90F7B">
            <w:pPr>
              <w:pStyle w:val="TableText"/>
              <w:rPr>
                <w:sz w:val="16"/>
                <w:rPrChange w:id="39" w:author="Stephen Richard" w:date="2014-04-02T09:01:00Z">
                  <w:rPr/>
                </w:rPrChange>
              </w:rPr>
            </w:pPr>
            <w:r w:rsidRPr="001242C8">
              <w:rPr>
                <w:sz w:val="16"/>
                <w:rPrChange w:id="40" w:author="Stephen Richard" w:date="2014-04-02T09:01:00Z">
                  <w:rPr/>
                </w:rPrChange>
              </w:rPr>
              <w:t>Minor updates</w:t>
            </w:r>
            <w:r w:rsidR="001F7FC3" w:rsidRPr="001242C8">
              <w:rPr>
                <w:sz w:val="16"/>
                <w:rPrChange w:id="41" w:author="Stephen Richard" w:date="2014-04-02T09:01:00Z">
                  <w:rPr/>
                </w:rPrChange>
              </w:rPr>
              <w:t>, Combining comments from a few people, Added appendix with summary of development.ini changes, A little re-organization, more hints, and added gdal, Updating with feedback</w:t>
            </w:r>
          </w:p>
        </w:tc>
      </w:tr>
      <w:tr w:rsidR="000F1287" w:rsidRPr="005E68DF" w14:paraId="0E50427E" w14:textId="77777777" w:rsidTr="001242C8">
        <w:trPr>
          <w:trHeight w:val="221"/>
          <w:trPrChange w:id="42" w:author="Stephen Richard" w:date="2014-04-02T09:01:00Z">
            <w:trPr>
              <w:trHeight w:val="653"/>
            </w:trPr>
          </w:trPrChange>
        </w:trPr>
        <w:tc>
          <w:tcPr>
            <w:tcW w:w="918" w:type="dxa"/>
            <w:tcPrChange w:id="43" w:author="Stephen Richard" w:date="2014-04-02T09:01:00Z">
              <w:tcPr>
                <w:tcW w:w="918" w:type="dxa"/>
              </w:tcPr>
            </w:tcPrChange>
          </w:tcPr>
          <w:p w14:paraId="41B6AA04" w14:textId="77777777" w:rsidR="000F1287" w:rsidRPr="001242C8" w:rsidRDefault="000F1287" w:rsidP="00A90F7B">
            <w:pPr>
              <w:pStyle w:val="TableText"/>
              <w:rPr>
                <w:sz w:val="16"/>
                <w:rPrChange w:id="44" w:author="Stephen Richard" w:date="2014-04-02T09:01:00Z">
                  <w:rPr/>
                </w:rPrChange>
              </w:rPr>
            </w:pPr>
            <w:r w:rsidRPr="001242C8">
              <w:rPr>
                <w:sz w:val="16"/>
                <w:rPrChange w:id="45" w:author="Stephen Richard" w:date="2014-04-02T09:01:00Z">
                  <w:rPr/>
                </w:rPrChange>
              </w:rPr>
              <w:t>0.7</w:t>
            </w:r>
          </w:p>
        </w:tc>
        <w:tc>
          <w:tcPr>
            <w:tcW w:w="1800" w:type="dxa"/>
            <w:tcPrChange w:id="46" w:author="Stephen Richard" w:date="2014-04-02T09:01:00Z">
              <w:tcPr>
                <w:tcW w:w="1800" w:type="dxa"/>
              </w:tcPr>
            </w:tcPrChange>
          </w:tcPr>
          <w:p w14:paraId="17A52B1B" w14:textId="77777777" w:rsidR="000F1287" w:rsidRPr="001242C8" w:rsidRDefault="000F1287" w:rsidP="00A90F7B">
            <w:pPr>
              <w:pStyle w:val="TableText"/>
              <w:rPr>
                <w:sz w:val="16"/>
                <w:rPrChange w:id="47" w:author="Stephen Richard" w:date="2014-04-02T09:01:00Z">
                  <w:rPr/>
                </w:rPrChange>
              </w:rPr>
            </w:pPr>
            <w:r w:rsidRPr="001242C8">
              <w:rPr>
                <w:sz w:val="16"/>
                <w:rPrChange w:id="48" w:author="Stephen Richard" w:date="2014-04-02T09:01:00Z">
                  <w:rPr/>
                </w:rPrChange>
              </w:rPr>
              <w:t>Christoph Kuhmuench</w:t>
            </w:r>
          </w:p>
        </w:tc>
        <w:tc>
          <w:tcPr>
            <w:tcW w:w="1260" w:type="dxa"/>
            <w:tcPrChange w:id="49" w:author="Stephen Richard" w:date="2014-04-02T09:01:00Z">
              <w:tcPr>
                <w:tcW w:w="1260" w:type="dxa"/>
              </w:tcPr>
            </w:tcPrChange>
          </w:tcPr>
          <w:p w14:paraId="36736182" w14:textId="77777777" w:rsidR="000F1287" w:rsidRPr="001242C8" w:rsidRDefault="000F1287" w:rsidP="00A90F7B">
            <w:pPr>
              <w:pStyle w:val="TableText"/>
              <w:rPr>
                <w:sz w:val="16"/>
                <w:rPrChange w:id="50" w:author="Stephen Richard" w:date="2014-04-02T09:01:00Z">
                  <w:rPr/>
                </w:rPrChange>
              </w:rPr>
            </w:pPr>
            <w:r w:rsidRPr="001242C8">
              <w:rPr>
                <w:sz w:val="16"/>
                <w:rPrChange w:id="51" w:author="Stephen Richard" w:date="2014-04-02T09:01:00Z">
                  <w:rPr/>
                </w:rPrChange>
              </w:rPr>
              <w:t>12/26/2013</w:t>
            </w:r>
          </w:p>
        </w:tc>
        <w:tc>
          <w:tcPr>
            <w:tcW w:w="4324" w:type="dxa"/>
            <w:tcPrChange w:id="52" w:author="Stephen Richard" w:date="2014-04-02T09:01:00Z">
              <w:tcPr>
                <w:tcW w:w="4324" w:type="dxa"/>
              </w:tcPr>
            </w:tcPrChange>
          </w:tcPr>
          <w:p w14:paraId="037082A2" w14:textId="77777777" w:rsidR="000F1287" w:rsidRPr="001242C8" w:rsidRDefault="000F1287" w:rsidP="00A90F7B">
            <w:pPr>
              <w:pStyle w:val="TableText"/>
              <w:rPr>
                <w:sz w:val="16"/>
                <w:rPrChange w:id="53" w:author="Stephen Richard" w:date="2014-04-02T09:01:00Z">
                  <w:rPr/>
                </w:rPrChange>
              </w:rPr>
            </w:pPr>
            <w:r w:rsidRPr="001242C8">
              <w:rPr>
                <w:sz w:val="16"/>
                <w:rPrChange w:id="54" w:author="Stephen Richard" w:date="2014-04-02T09:01:00Z">
                  <w:rPr/>
                </w:rPrChange>
              </w:rPr>
              <w:t>Updating to latest installer.</w:t>
            </w:r>
          </w:p>
        </w:tc>
      </w:tr>
      <w:tr w:rsidR="006E1B07" w:rsidRPr="005E68DF" w14:paraId="5CA17C16" w14:textId="77777777" w:rsidTr="002C4709">
        <w:trPr>
          <w:trHeight w:val="145"/>
        </w:trPr>
        <w:tc>
          <w:tcPr>
            <w:tcW w:w="918" w:type="dxa"/>
          </w:tcPr>
          <w:p w14:paraId="381393BF" w14:textId="77777777" w:rsidR="006E1B07" w:rsidRPr="001242C8" w:rsidRDefault="006E1B07" w:rsidP="00A90F7B">
            <w:pPr>
              <w:pStyle w:val="TableText"/>
              <w:rPr>
                <w:sz w:val="16"/>
                <w:rPrChange w:id="55" w:author="Stephen Richard" w:date="2014-04-02T09:01:00Z">
                  <w:rPr/>
                </w:rPrChange>
              </w:rPr>
            </w:pPr>
            <w:r w:rsidRPr="001242C8">
              <w:rPr>
                <w:sz w:val="16"/>
                <w:rPrChange w:id="56" w:author="Stephen Richard" w:date="2014-04-02T09:01:00Z">
                  <w:rPr/>
                </w:rPrChange>
              </w:rPr>
              <w:t>0.8</w:t>
            </w:r>
          </w:p>
        </w:tc>
        <w:tc>
          <w:tcPr>
            <w:tcW w:w="1800" w:type="dxa"/>
          </w:tcPr>
          <w:p w14:paraId="6217D429" w14:textId="77777777" w:rsidR="006E1B07" w:rsidRPr="001242C8" w:rsidRDefault="006E1B07" w:rsidP="00A90F7B">
            <w:pPr>
              <w:pStyle w:val="TableText"/>
              <w:rPr>
                <w:sz w:val="16"/>
                <w:rPrChange w:id="57" w:author="Stephen Richard" w:date="2014-04-02T09:01:00Z">
                  <w:rPr/>
                </w:rPrChange>
              </w:rPr>
            </w:pPr>
            <w:r w:rsidRPr="001242C8">
              <w:rPr>
                <w:sz w:val="16"/>
                <w:rPrChange w:id="58" w:author="Stephen Richard" w:date="2014-04-02T09:01:00Z">
                  <w:rPr/>
                </w:rPrChange>
              </w:rPr>
              <w:t>Jordan Matti</w:t>
            </w:r>
          </w:p>
        </w:tc>
        <w:tc>
          <w:tcPr>
            <w:tcW w:w="1260" w:type="dxa"/>
          </w:tcPr>
          <w:p w14:paraId="47331790" w14:textId="77777777" w:rsidR="006E1B07" w:rsidRPr="001242C8" w:rsidRDefault="00B96670" w:rsidP="00A90F7B">
            <w:pPr>
              <w:pStyle w:val="TableText"/>
              <w:rPr>
                <w:sz w:val="16"/>
                <w:rPrChange w:id="59" w:author="Stephen Richard" w:date="2014-04-02T09:01:00Z">
                  <w:rPr/>
                </w:rPrChange>
              </w:rPr>
            </w:pPr>
            <w:r w:rsidRPr="001242C8">
              <w:rPr>
                <w:sz w:val="16"/>
                <w:rPrChange w:id="60" w:author="Stephen Richard" w:date="2014-04-02T09:01:00Z">
                  <w:rPr/>
                </w:rPrChange>
              </w:rPr>
              <w:t>2/7/2014</w:t>
            </w:r>
          </w:p>
        </w:tc>
        <w:tc>
          <w:tcPr>
            <w:tcW w:w="4324" w:type="dxa"/>
          </w:tcPr>
          <w:p w14:paraId="0E1BD405" w14:textId="77777777" w:rsidR="006E1B07" w:rsidRPr="001242C8" w:rsidRDefault="00570A3F" w:rsidP="00A90F7B">
            <w:pPr>
              <w:pStyle w:val="TableText"/>
              <w:rPr>
                <w:sz w:val="16"/>
                <w:rPrChange w:id="61" w:author="Stephen Richard" w:date="2014-04-02T09:01:00Z">
                  <w:rPr/>
                </w:rPrChange>
              </w:rPr>
            </w:pPr>
            <w:r w:rsidRPr="001242C8">
              <w:rPr>
                <w:sz w:val="16"/>
                <w:rPrChange w:id="62" w:author="Stephen Richard" w:date="2014-04-02T09:01:00Z">
                  <w:rPr/>
                </w:rPrChange>
              </w:rPr>
              <w:t>Many changes</w:t>
            </w:r>
          </w:p>
        </w:tc>
      </w:tr>
      <w:tr w:rsidR="00B96670" w:rsidRPr="005E68DF" w14:paraId="6BFD3386" w14:textId="77777777" w:rsidTr="001242C8">
        <w:trPr>
          <w:trHeight w:val="320"/>
          <w:trPrChange w:id="63" w:author="Stephen Richard" w:date="2014-04-02T09:01:00Z">
            <w:trPr>
              <w:trHeight w:val="581"/>
            </w:trPr>
          </w:trPrChange>
        </w:trPr>
        <w:tc>
          <w:tcPr>
            <w:tcW w:w="918" w:type="dxa"/>
            <w:tcPrChange w:id="64" w:author="Stephen Richard" w:date="2014-04-02T09:01:00Z">
              <w:tcPr>
                <w:tcW w:w="918" w:type="dxa"/>
              </w:tcPr>
            </w:tcPrChange>
          </w:tcPr>
          <w:p w14:paraId="3A2241A4" w14:textId="77777777" w:rsidR="00B96670" w:rsidRPr="001242C8" w:rsidRDefault="00B96670" w:rsidP="00A90F7B">
            <w:pPr>
              <w:pStyle w:val="TableText"/>
              <w:rPr>
                <w:sz w:val="16"/>
                <w:rPrChange w:id="65" w:author="Stephen Richard" w:date="2014-04-02T09:01:00Z">
                  <w:rPr/>
                </w:rPrChange>
              </w:rPr>
            </w:pPr>
            <w:r w:rsidRPr="001242C8">
              <w:rPr>
                <w:sz w:val="16"/>
                <w:rPrChange w:id="66" w:author="Stephen Richard" w:date="2014-04-02T09:01:00Z">
                  <w:rPr/>
                </w:rPrChange>
              </w:rPr>
              <w:t>0.9</w:t>
            </w:r>
          </w:p>
        </w:tc>
        <w:tc>
          <w:tcPr>
            <w:tcW w:w="1800" w:type="dxa"/>
            <w:tcPrChange w:id="67" w:author="Stephen Richard" w:date="2014-04-02T09:01:00Z">
              <w:tcPr>
                <w:tcW w:w="1800" w:type="dxa"/>
              </w:tcPr>
            </w:tcPrChange>
          </w:tcPr>
          <w:p w14:paraId="4F3D0EC3" w14:textId="77777777" w:rsidR="00B96670" w:rsidRPr="001242C8" w:rsidRDefault="00B96670" w:rsidP="00A90F7B">
            <w:pPr>
              <w:pStyle w:val="TableText"/>
              <w:rPr>
                <w:sz w:val="16"/>
                <w:rPrChange w:id="68" w:author="Stephen Richard" w:date="2014-04-02T09:01:00Z">
                  <w:rPr/>
                </w:rPrChange>
              </w:rPr>
            </w:pPr>
            <w:r w:rsidRPr="001242C8">
              <w:rPr>
                <w:sz w:val="16"/>
                <w:rPrChange w:id="69" w:author="Stephen Richard" w:date="2014-04-02T09:01:00Z">
                  <w:rPr/>
                </w:rPrChange>
              </w:rPr>
              <w:t>Christy Caudill</w:t>
            </w:r>
          </w:p>
        </w:tc>
        <w:tc>
          <w:tcPr>
            <w:tcW w:w="1260" w:type="dxa"/>
            <w:tcPrChange w:id="70" w:author="Stephen Richard" w:date="2014-04-02T09:01:00Z">
              <w:tcPr>
                <w:tcW w:w="1260" w:type="dxa"/>
              </w:tcPr>
            </w:tcPrChange>
          </w:tcPr>
          <w:p w14:paraId="746C350A" w14:textId="77777777" w:rsidR="00B96670" w:rsidRPr="001242C8" w:rsidRDefault="00B96670" w:rsidP="00A90F7B">
            <w:pPr>
              <w:pStyle w:val="TableText"/>
              <w:rPr>
                <w:sz w:val="16"/>
                <w:rPrChange w:id="71" w:author="Stephen Richard" w:date="2014-04-02T09:01:00Z">
                  <w:rPr/>
                </w:rPrChange>
              </w:rPr>
            </w:pPr>
            <w:r w:rsidRPr="001242C8">
              <w:rPr>
                <w:sz w:val="16"/>
                <w:rPrChange w:id="72" w:author="Stephen Richard" w:date="2014-04-02T09:01:00Z">
                  <w:rPr/>
                </w:rPrChange>
              </w:rPr>
              <w:t>2/19/2014</w:t>
            </w:r>
          </w:p>
        </w:tc>
        <w:tc>
          <w:tcPr>
            <w:tcW w:w="4324" w:type="dxa"/>
            <w:tcPrChange w:id="73" w:author="Stephen Richard" w:date="2014-04-02T09:01:00Z">
              <w:tcPr>
                <w:tcW w:w="4324" w:type="dxa"/>
              </w:tcPr>
            </w:tcPrChange>
          </w:tcPr>
          <w:p w14:paraId="763BB78B" w14:textId="77777777" w:rsidR="00B96670" w:rsidRPr="001242C8" w:rsidRDefault="00684E50" w:rsidP="00A90F7B">
            <w:pPr>
              <w:pStyle w:val="TableText"/>
              <w:rPr>
                <w:sz w:val="16"/>
                <w:rPrChange w:id="74" w:author="Stephen Richard" w:date="2014-04-02T09:01:00Z">
                  <w:rPr/>
                </w:rPrChange>
              </w:rPr>
            </w:pPr>
            <w:r w:rsidRPr="001242C8">
              <w:rPr>
                <w:sz w:val="16"/>
                <w:rPrChange w:id="75" w:author="Stephen Richard" w:date="2014-04-02T09:01:00Z">
                  <w:rPr/>
                </w:rPrChange>
              </w:rPr>
              <w:t>Moved Window OS/ Oracle VM install to Appendix A.</w:t>
            </w:r>
          </w:p>
        </w:tc>
      </w:tr>
      <w:tr w:rsidR="002460C4" w:rsidRPr="005E68DF" w14:paraId="1E117E5D" w14:textId="77777777" w:rsidTr="001242C8">
        <w:trPr>
          <w:trHeight w:val="248"/>
          <w:trPrChange w:id="76" w:author="Stephen Richard" w:date="2014-04-02T09:01:00Z">
            <w:trPr>
              <w:trHeight w:val="608"/>
            </w:trPr>
          </w:trPrChange>
        </w:trPr>
        <w:tc>
          <w:tcPr>
            <w:tcW w:w="918" w:type="dxa"/>
            <w:tcPrChange w:id="77" w:author="Stephen Richard" w:date="2014-04-02T09:01:00Z">
              <w:tcPr>
                <w:tcW w:w="918" w:type="dxa"/>
              </w:tcPr>
            </w:tcPrChange>
          </w:tcPr>
          <w:p w14:paraId="6BAE8866" w14:textId="77777777" w:rsidR="002460C4" w:rsidRPr="001242C8" w:rsidRDefault="002460C4" w:rsidP="00A90F7B">
            <w:pPr>
              <w:pStyle w:val="TableText"/>
              <w:rPr>
                <w:sz w:val="16"/>
                <w:rPrChange w:id="78" w:author="Stephen Richard" w:date="2014-04-02T09:01:00Z">
                  <w:rPr/>
                </w:rPrChange>
              </w:rPr>
            </w:pPr>
            <w:r w:rsidRPr="001242C8">
              <w:rPr>
                <w:sz w:val="16"/>
                <w:rPrChange w:id="79" w:author="Stephen Richard" w:date="2014-04-02T09:01:00Z">
                  <w:rPr/>
                </w:rPrChange>
              </w:rPr>
              <w:t>0.91</w:t>
            </w:r>
          </w:p>
        </w:tc>
        <w:tc>
          <w:tcPr>
            <w:tcW w:w="1800" w:type="dxa"/>
            <w:tcPrChange w:id="80" w:author="Stephen Richard" w:date="2014-04-02T09:01:00Z">
              <w:tcPr>
                <w:tcW w:w="1800" w:type="dxa"/>
              </w:tcPr>
            </w:tcPrChange>
          </w:tcPr>
          <w:p w14:paraId="21B3A07A" w14:textId="77777777" w:rsidR="002460C4" w:rsidRPr="001242C8" w:rsidRDefault="002460C4" w:rsidP="00A90F7B">
            <w:pPr>
              <w:pStyle w:val="TableText"/>
              <w:rPr>
                <w:sz w:val="16"/>
                <w:rPrChange w:id="81" w:author="Stephen Richard" w:date="2014-04-02T09:01:00Z">
                  <w:rPr/>
                </w:rPrChange>
              </w:rPr>
            </w:pPr>
            <w:r w:rsidRPr="001242C8">
              <w:rPr>
                <w:sz w:val="16"/>
                <w:rPrChange w:id="82" w:author="Stephen Richard" w:date="2014-04-02T09:01:00Z">
                  <w:rPr/>
                </w:rPrChange>
              </w:rPr>
              <w:t>Jordan Matti</w:t>
            </w:r>
          </w:p>
        </w:tc>
        <w:tc>
          <w:tcPr>
            <w:tcW w:w="1260" w:type="dxa"/>
            <w:tcPrChange w:id="83" w:author="Stephen Richard" w:date="2014-04-02T09:01:00Z">
              <w:tcPr>
                <w:tcW w:w="1260" w:type="dxa"/>
              </w:tcPr>
            </w:tcPrChange>
          </w:tcPr>
          <w:p w14:paraId="03201FB2" w14:textId="77777777" w:rsidR="002460C4" w:rsidRPr="001242C8" w:rsidRDefault="002460C4" w:rsidP="00A90F7B">
            <w:pPr>
              <w:pStyle w:val="TableText"/>
              <w:rPr>
                <w:sz w:val="16"/>
                <w:rPrChange w:id="84" w:author="Stephen Richard" w:date="2014-04-02T09:01:00Z">
                  <w:rPr/>
                </w:rPrChange>
              </w:rPr>
            </w:pPr>
            <w:r w:rsidRPr="001242C8">
              <w:rPr>
                <w:sz w:val="16"/>
                <w:rPrChange w:id="85" w:author="Stephen Richard" w:date="2014-04-02T09:01:00Z">
                  <w:rPr/>
                </w:rPrChange>
              </w:rPr>
              <w:t>2/20/2014</w:t>
            </w:r>
          </w:p>
        </w:tc>
        <w:tc>
          <w:tcPr>
            <w:tcW w:w="4324" w:type="dxa"/>
            <w:tcPrChange w:id="86" w:author="Stephen Richard" w:date="2014-04-02T09:01:00Z">
              <w:tcPr>
                <w:tcW w:w="4324" w:type="dxa"/>
              </w:tcPr>
            </w:tcPrChange>
          </w:tcPr>
          <w:p w14:paraId="026CAC0F" w14:textId="77777777" w:rsidR="002460C4" w:rsidRPr="001242C8" w:rsidRDefault="002460C4" w:rsidP="00A90F7B">
            <w:pPr>
              <w:pStyle w:val="TableText"/>
              <w:rPr>
                <w:sz w:val="16"/>
                <w:rPrChange w:id="87" w:author="Stephen Richard" w:date="2014-04-02T09:01:00Z">
                  <w:rPr/>
                </w:rPrChange>
              </w:rPr>
            </w:pPr>
            <w:r w:rsidRPr="001242C8">
              <w:rPr>
                <w:sz w:val="16"/>
                <w:rPrChange w:id="88" w:author="Stephen Richard" w:date="2014-04-02T09:01:00Z">
                  <w:rPr/>
                </w:rPrChange>
              </w:rPr>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1242C8" w:rsidRDefault="006147EF" w:rsidP="00A90F7B">
            <w:pPr>
              <w:pStyle w:val="TableText"/>
              <w:rPr>
                <w:sz w:val="16"/>
                <w:rPrChange w:id="89" w:author="Stephen Richard" w:date="2014-04-02T09:01:00Z">
                  <w:rPr/>
                </w:rPrChange>
              </w:rPr>
            </w:pPr>
            <w:r w:rsidRPr="001242C8">
              <w:rPr>
                <w:sz w:val="16"/>
                <w:rPrChange w:id="90" w:author="Stephen Richard" w:date="2014-04-02T09:01:00Z">
                  <w:rPr/>
                </w:rPrChange>
              </w:rPr>
              <w:t>1.</w:t>
            </w:r>
            <w:r w:rsidR="00163865" w:rsidRPr="001242C8">
              <w:rPr>
                <w:sz w:val="16"/>
                <w:rPrChange w:id="91" w:author="Stephen Richard" w:date="2014-04-02T09:01:00Z">
                  <w:rPr/>
                </w:rPrChange>
              </w:rPr>
              <w:t>0</w:t>
            </w:r>
            <w:r w:rsidR="001F7FC3" w:rsidRPr="001242C8">
              <w:rPr>
                <w:sz w:val="16"/>
                <w:rPrChange w:id="92" w:author="Stephen Richard" w:date="2014-04-02T09:01:00Z">
                  <w:rPr/>
                </w:rPrChange>
              </w:rPr>
              <w:t>3</w:t>
            </w:r>
          </w:p>
        </w:tc>
        <w:tc>
          <w:tcPr>
            <w:tcW w:w="1800" w:type="dxa"/>
          </w:tcPr>
          <w:p w14:paraId="74581DB8" w14:textId="77777777" w:rsidR="00A10193" w:rsidRPr="001242C8" w:rsidRDefault="00A10193" w:rsidP="00A90F7B">
            <w:pPr>
              <w:pStyle w:val="TableText"/>
              <w:rPr>
                <w:sz w:val="16"/>
                <w:rPrChange w:id="93" w:author="Stephen Richard" w:date="2014-04-02T09:01:00Z">
                  <w:rPr/>
                </w:rPrChange>
              </w:rPr>
            </w:pPr>
            <w:r w:rsidRPr="001242C8">
              <w:rPr>
                <w:sz w:val="16"/>
                <w:rPrChange w:id="94" w:author="Stephen Richard" w:date="2014-04-02T09:01:00Z">
                  <w:rPr/>
                </w:rPrChange>
              </w:rPr>
              <w:t>Christy Caudill</w:t>
            </w:r>
          </w:p>
        </w:tc>
        <w:tc>
          <w:tcPr>
            <w:tcW w:w="1260" w:type="dxa"/>
          </w:tcPr>
          <w:p w14:paraId="737923D6" w14:textId="77777777" w:rsidR="00A10193" w:rsidRPr="001242C8" w:rsidRDefault="001572ED" w:rsidP="00A90F7B">
            <w:pPr>
              <w:pStyle w:val="TableText"/>
              <w:rPr>
                <w:sz w:val="16"/>
                <w:rPrChange w:id="95" w:author="Stephen Richard" w:date="2014-04-02T09:01:00Z">
                  <w:rPr/>
                </w:rPrChange>
              </w:rPr>
            </w:pPr>
            <w:r w:rsidRPr="001242C8">
              <w:rPr>
                <w:sz w:val="16"/>
                <w:rPrChange w:id="96" w:author="Stephen Richard" w:date="2014-04-02T09:01:00Z">
                  <w:rPr/>
                </w:rPrChange>
              </w:rPr>
              <w:t>2/21</w:t>
            </w:r>
            <w:r w:rsidR="00A10193" w:rsidRPr="001242C8">
              <w:rPr>
                <w:sz w:val="16"/>
                <w:rPrChange w:id="97" w:author="Stephen Richard" w:date="2014-04-02T09:01:00Z">
                  <w:rPr/>
                </w:rPrChange>
              </w:rPr>
              <w:t>/2014</w:t>
            </w:r>
            <w:r w:rsidR="004117CE" w:rsidRPr="001242C8">
              <w:rPr>
                <w:sz w:val="16"/>
                <w:rPrChange w:id="98" w:author="Stephen Richard" w:date="2014-04-02T09:01:00Z">
                  <w:rPr/>
                </w:rPrChange>
              </w:rPr>
              <w:t>- 3/26</w:t>
            </w:r>
            <w:r w:rsidR="001F7FC3" w:rsidRPr="001242C8">
              <w:rPr>
                <w:sz w:val="16"/>
                <w:rPrChange w:id="99" w:author="Stephen Richard" w:date="2014-04-02T09:01:00Z">
                  <w:rPr/>
                </w:rPrChange>
              </w:rPr>
              <w:t>/2014</w:t>
            </w:r>
          </w:p>
        </w:tc>
        <w:tc>
          <w:tcPr>
            <w:tcW w:w="4324" w:type="dxa"/>
          </w:tcPr>
          <w:p w14:paraId="0960BCA9" w14:textId="77777777" w:rsidR="00A10193" w:rsidRPr="001242C8" w:rsidRDefault="00A10193" w:rsidP="00A90F7B">
            <w:pPr>
              <w:pStyle w:val="TableText"/>
              <w:rPr>
                <w:sz w:val="16"/>
                <w:rPrChange w:id="100" w:author="Stephen Richard" w:date="2014-04-02T09:01:00Z">
                  <w:rPr/>
                </w:rPrChange>
              </w:rPr>
            </w:pPr>
            <w:r w:rsidRPr="001242C8">
              <w:rPr>
                <w:sz w:val="16"/>
                <w:rPrChange w:id="101" w:author="Stephen Richard" w:date="2014-04-02T09:01:00Z">
                  <w:rPr/>
                </w:rPrChange>
              </w:rPr>
              <w:t>Formatting changes</w:t>
            </w:r>
            <w:r w:rsidR="006147EF" w:rsidRPr="001242C8">
              <w:rPr>
                <w:sz w:val="16"/>
                <w:rPrChange w:id="102" w:author="Stephen Richard" w:date="2014-04-02T09:01:00Z">
                  <w:rPr/>
                </w:rPrChange>
              </w:rPr>
              <w:t>, minor edits and figure updates</w:t>
            </w:r>
            <w:r w:rsidR="001F7FC3" w:rsidRPr="001242C8">
              <w:rPr>
                <w:sz w:val="16"/>
                <w:rPrChange w:id="103" w:author="Stephen Richard" w:date="2014-04-02T09:01:00Z">
                  <w:rPr/>
                </w:rPrChange>
              </w:rPr>
              <w:t>, Edits from test install with VM, Serious revisions, updating the installer script used, Incorporating changes per Matt MacKenzie, Update to installer script, edits per Matt MacKenzie. Added Section 5</w:t>
            </w:r>
            <w:r w:rsidR="00B178E0" w:rsidRPr="001242C8">
              <w:rPr>
                <w:sz w:val="16"/>
                <w:rPrChange w:id="104" w:author="Stephen Richard" w:date="2014-04-02T09:01:00Z">
                  <w:rPr/>
                </w:rPrChange>
              </w:rPr>
              <w:t>, added Section 6.</w:t>
            </w:r>
          </w:p>
        </w:tc>
      </w:tr>
      <w:tr w:rsidR="001242C8" w:rsidRPr="005E68DF" w14:paraId="5143330D" w14:textId="77777777" w:rsidTr="002C4709">
        <w:trPr>
          <w:trHeight w:val="608"/>
          <w:ins w:id="105" w:author="Stephen Richard" w:date="2014-04-02T09:01:00Z"/>
        </w:trPr>
        <w:tc>
          <w:tcPr>
            <w:tcW w:w="918" w:type="dxa"/>
          </w:tcPr>
          <w:p w14:paraId="728A7235" w14:textId="77777777" w:rsidR="001242C8" w:rsidRPr="001242C8" w:rsidRDefault="001242C8" w:rsidP="00A90F7B">
            <w:pPr>
              <w:pStyle w:val="TableText"/>
              <w:rPr>
                <w:ins w:id="106" w:author="Stephen Richard" w:date="2014-04-02T09:01:00Z"/>
                <w:sz w:val="16"/>
              </w:rPr>
            </w:pPr>
          </w:p>
        </w:tc>
        <w:tc>
          <w:tcPr>
            <w:tcW w:w="1800" w:type="dxa"/>
          </w:tcPr>
          <w:p w14:paraId="444C426E" w14:textId="1A0A5F41" w:rsidR="001242C8" w:rsidRPr="001242C8" w:rsidRDefault="001242C8" w:rsidP="00A90F7B">
            <w:pPr>
              <w:pStyle w:val="TableText"/>
              <w:rPr>
                <w:ins w:id="107" w:author="Stephen Richard" w:date="2014-04-02T09:01:00Z"/>
                <w:sz w:val="16"/>
              </w:rPr>
            </w:pPr>
            <w:ins w:id="108" w:author="Stephen Richard" w:date="2014-04-02T09:01:00Z">
              <w:r>
                <w:rPr>
                  <w:sz w:val="16"/>
                </w:rPr>
                <w:t>Stephen Richard</w:t>
              </w:r>
            </w:ins>
          </w:p>
        </w:tc>
        <w:tc>
          <w:tcPr>
            <w:tcW w:w="1260" w:type="dxa"/>
          </w:tcPr>
          <w:p w14:paraId="3C9D5472" w14:textId="1AF4F8D0" w:rsidR="001242C8" w:rsidRPr="001242C8" w:rsidRDefault="001242C8" w:rsidP="00A90F7B">
            <w:pPr>
              <w:pStyle w:val="TableText"/>
              <w:rPr>
                <w:ins w:id="109" w:author="Stephen Richard" w:date="2014-04-02T09:01:00Z"/>
                <w:sz w:val="16"/>
              </w:rPr>
            </w:pPr>
            <w:ins w:id="110" w:author="Stephen Richard" w:date="2014-04-02T09:01:00Z">
              <w:r>
                <w:rPr>
                  <w:sz w:val="16"/>
                </w:rPr>
                <w:t>4/2/2014</w:t>
              </w:r>
            </w:ins>
          </w:p>
        </w:tc>
        <w:tc>
          <w:tcPr>
            <w:tcW w:w="4324" w:type="dxa"/>
          </w:tcPr>
          <w:p w14:paraId="7ABD751F" w14:textId="42F9FFE1" w:rsidR="001242C8" w:rsidRPr="001242C8" w:rsidRDefault="001242C8" w:rsidP="00A90F7B">
            <w:pPr>
              <w:pStyle w:val="TableText"/>
              <w:rPr>
                <w:ins w:id="111" w:author="Stephen Richard" w:date="2014-04-02T09:01:00Z"/>
                <w:sz w:val="16"/>
              </w:rPr>
            </w:pPr>
            <w:ins w:id="112" w:author="Stephen Richard" w:date="2014-04-02T09:02:00Z">
              <w:r>
                <w:rPr>
                  <w:sz w:val="16"/>
                </w:rPr>
                <w:t>Editing, formatting, review</w:t>
              </w:r>
            </w:ins>
          </w:p>
        </w:tc>
      </w:tr>
    </w:tbl>
    <w:p w14:paraId="28A206AF" w14:textId="77777777" w:rsidR="00CD572F" w:rsidRPr="00A90F7B" w:rsidRDefault="00CD572F" w:rsidP="00A90F7B">
      <w:pPr>
        <w:pStyle w:val="Heading1frontmatteronly"/>
        <w:sectPr w:rsidR="00CD572F" w:rsidRPr="00A90F7B">
          <w:headerReference w:type="even" r:id="rId10"/>
          <w:headerReference w:type="default" r:id="rId11"/>
          <w:footerReference w:type="even" r:id="rId12"/>
          <w:footerReference w:type="default" r:id="rId13"/>
          <w:pgSz w:w="12240" w:h="15840" w:code="1"/>
          <w:pgMar w:top="1267" w:right="1627" w:bottom="1440" w:left="1627" w:header="720" w:footer="1008" w:gutter="720"/>
          <w:pgNumType w:fmt="lowerRoman" w:start="1"/>
          <w:cols w:space="720"/>
        </w:sectPr>
      </w:pPr>
    </w:p>
    <w:bookmarkStart w:id="113"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113"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2D3D88">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2D3D88">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2D3D88">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2D3D88">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2D3D88">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2D3D88">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2D3D88">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2D3D88">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2D3D88">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2D3D88">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2D3D88">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2D3D88">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2D3D88">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2D3D88">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2D3D88">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2D3D88">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2D3D88">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2D3D88">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2D3D88">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2D3D88">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2EA4FD97" w14:textId="48FB7DDB" w:rsidR="009E249B" w:rsidRPr="00962782" w:rsidDel="001242C8" w:rsidRDefault="009E249B" w:rsidP="00A90F7B">
      <w:pPr>
        <w:rPr>
          <w:del w:id="114" w:author="Stephen Richard" w:date="2014-04-02T09:02:00Z"/>
          <w:noProof/>
        </w:rPr>
      </w:pPr>
    </w:p>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4"/>
          <w:headerReference w:type="default" r:id="rId15"/>
          <w:footerReference w:type="even" r:id="rId16"/>
          <w:footerReference w:type="default" r:id="rId17"/>
          <w:pgSz w:w="12240" w:h="15840" w:code="1"/>
          <w:pgMar w:top="1267" w:right="1627" w:bottom="1440" w:left="720" w:header="720" w:footer="1008" w:gutter="720"/>
          <w:pgNumType w:fmt="lowerRoman" w:start="1"/>
          <w:cols w:space="720"/>
        </w:sectPr>
      </w:pPr>
    </w:p>
    <w:p w14:paraId="79C17A21" w14:textId="77777777" w:rsidR="009E249B" w:rsidRPr="00A90F7B" w:rsidRDefault="009E249B" w:rsidP="00A90F7B">
      <w:pPr>
        <w:pStyle w:val="Heading1frontmatteronly"/>
      </w:pPr>
      <w:r w:rsidRPr="00A90F7B">
        <w:lastRenderedPageBreak/>
        <w:t>List of Figures</w:t>
      </w:r>
    </w:p>
    <w:p w14:paraId="0E7744A5" w14:textId="77777777" w:rsidR="00FB3594" w:rsidRPr="00FB3594" w:rsidRDefault="00FD55BF" w:rsidP="00A90F7B">
      <w:pPr>
        <w:pStyle w:val="ListofFigures"/>
        <w:rPr>
          <w:rStyle w:val="Hyperlink"/>
          <w:color w:val="auto"/>
          <w:u w:val="none"/>
        </w:rPr>
      </w:pPr>
      <w:r w:rsidRPr="00415183">
        <w:fldChar w:fldCharType="begin"/>
      </w:r>
      <w:r w:rsidR="009E249B" w:rsidRPr="00415183">
        <w:instrText xml:space="preserve"> TOC \h \z \c "Figure" </w:instrText>
      </w:r>
      <w:r w:rsidRPr="00415183">
        <w:fldChar w:fldCharType="separate"/>
      </w:r>
      <w:r w:rsidR="00FB3594" w:rsidRPr="00FB3594">
        <w:rPr>
          <w:rStyle w:val="Hyperlink"/>
          <w:color w:val="auto"/>
          <w:u w:val="none"/>
        </w:rPr>
        <w:t>Figure 1: NGDS Software Stack in Production Mode</w:t>
      </w:r>
      <w:r w:rsidR="00FB3594" w:rsidRPr="00FB3594">
        <w:rPr>
          <w:rStyle w:val="Hyperlink"/>
          <w:color w:val="auto"/>
          <w:u w:val="none"/>
        </w:rPr>
        <w:tab/>
        <w:t>4</w:t>
      </w:r>
    </w:p>
    <w:p w14:paraId="10911CC6" w14:textId="77777777" w:rsidR="00FB3594" w:rsidRPr="00FB3594" w:rsidRDefault="00FB3594" w:rsidP="00A90F7B">
      <w:pPr>
        <w:pStyle w:val="ListofFigures"/>
        <w:rPr>
          <w:rStyle w:val="Hyperlink"/>
          <w:color w:val="auto"/>
          <w:u w:val="none"/>
        </w:rPr>
      </w:pPr>
      <w:r w:rsidRPr="00FB3594">
        <w:rPr>
          <w:rStyle w:val="Hyperlink"/>
          <w:color w:val="auto"/>
          <w:u w:val="none"/>
        </w:rPr>
        <w:t>Figure 2: Creat</w:t>
      </w:r>
      <w:r w:rsidR="00847337">
        <w:rPr>
          <w:rStyle w:val="Hyperlink"/>
          <w:color w:val="auto"/>
          <w:u w:val="none"/>
        </w:rPr>
        <w:t>e a new Linux virtual machine</w:t>
      </w:r>
      <w:r w:rsidR="00847337">
        <w:rPr>
          <w:rStyle w:val="Hyperlink"/>
          <w:color w:val="auto"/>
          <w:u w:val="none"/>
        </w:rPr>
        <w:tab/>
        <w:t>12</w:t>
      </w:r>
    </w:p>
    <w:p w14:paraId="2A099F90"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3: Create a virtual hard disk</w:t>
      </w:r>
      <w:r w:rsidR="00847337">
        <w:rPr>
          <w:rStyle w:val="Hyperlink"/>
          <w:color w:val="auto"/>
          <w:u w:val="none"/>
        </w:rPr>
        <w:tab/>
        <w:t>13</w:t>
      </w:r>
    </w:p>
    <w:p w14:paraId="4E3B23AA" w14:textId="77777777" w:rsidR="00FB3594" w:rsidRPr="00FB3594" w:rsidRDefault="00FB3594" w:rsidP="00A90F7B">
      <w:pPr>
        <w:pStyle w:val="ListofFigures"/>
        <w:rPr>
          <w:rStyle w:val="Hyperlink"/>
          <w:color w:val="auto"/>
          <w:u w:val="none"/>
        </w:rPr>
      </w:pPr>
      <w:r w:rsidRPr="00FB3594">
        <w:rPr>
          <w:rStyle w:val="Hyperlink"/>
          <w:color w:val="auto"/>
          <w:u w:val="none"/>
        </w:rPr>
        <w:t>Fig</w:t>
      </w:r>
      <w:r w:rsidR="00847337">
        <w:rPr>
          <w:rStyle w:val="Hyperlink"/>
          <w:color w:val="auto"/>
          <w:u w:val="none"/>
        </w:rPr>
        <w:t>ure 4: Specify the image type</w:t>
      </w:r>
      <w:r w:rsidR="00847337">
        <w:rPr>
          <w:rStyle w:val="Hyperlink"/>
          <w:color w:val="auto"/>
          <w:u w:val="none"/>
        </w:rPr>
        <w:tab/>
        <w:t>13</w:t>
      </w:r>
    </w:p>
    <w:p w14:paraId="4DD40E1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5: Specify storage allocation</w:t>
      </w:r>
      <w:r w:rsidR="00847337">
        <w:rPr>
          <w:rStyle w:val="Hyperlink"/>
          <w:color w:val="auto"/>
          <w:u w:val="none"/>
        </w:rPr>
        <w:tab/>
        <w:t>14</w:t>
      </w:r>
    </w:p>
    <w:p w14:paraId="5B2E7B2D" w14:textId="77777777" w:rsidR="00FB3594" w:rsidRPr="00FB3594" w:rsidRDefault="00FB3594" w:rsidP="00A90F7B">
      <w:pPr>
        <w:pStyle w:val="ListofFigures"/>
        <w:rPr>
          <w:rStyle w:val="Hyperlink"/>
          <w:color w:val="auto"/>
          <w:u w:val="none"/>
        </w:rPr>
      </w:pPr>
      <w:r w:rsidRPr="00FB3594">
        <w:rPr>
          <w:rStyle w:val="Hyperlink"/>
          <w:color w:val="auto"/>
          <w:u w:val="none"/>
        </w:rPr>
        <w:t>Figure 6:</w:t>
      </w:r>
      <w:r w:rsidR="00847337">
        <w:rPr>
          <w:rStyle w:val="Hyperlink"/>
          <w:color w:val="auto"/>
          <w:u w:val="none"/>
        </w:rPr>
        <w:t xml:space="preserve"> Configure virtual hard drive</w:t>
      </w:r>
      <w:r w:rsidR="00847337">
        <w:rPr>
          <w:rStyle w:val="Hyperlink"/>
          <w:color w:val="auto"/>
          <w:u w:val="none"/>
        </w:rPr>
        <w:tab/>
        <w:t>14</w:t>
      </w:r>
    </w:p>
    <w:p w14:paraId="213844D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7: Configuring a </w:t>
      </w:r>
      <w:r w:rsidR="00847337">
        <w:rPr>
          <w:rStyle w:val="Hyperlink"/>
          <w:color w:val="auto"/>
          <w:u w:val="none"/>
        </w:rPr>
        <w:t>virtual machine in VirtualBox</w:t>
      </w:r>
      <w:r w:rsidR="00847337">
        <w:rPr>
          <w:rStyle w:val="Hyperlink"/>
          <w:color w:val="auto"/>
          <w:u w:val="none"/>
        </w:rPr>
        <w:tab/>
        <w:t>15</w:t>
      </w:r>
    </w:p>
    <w:p w14:paraId="06B6B21F"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8: </w:t>
      </w:r>
      <w:r w:rsidR="00847337">
        <w:rPr>
          <w:rStyle w:val="Hyperlink"/>
          <w:color w:val="auto"/>
          <w:u w:val="none"/>
        </w:rPr>
        <w:t>Enabling the shared clipboard</w:t>
      </w:r>
      <w:r w:rsidR="00847337">
        <w:rPr>
          <w:rStyle w:val="Hyperlink"/>
          <w:color w:val="auto"/>
          <w:u w:val="none"/>
        </w:rPr>
        <w:tab/>
        <w:t>16</w:t>
      </w:r>
    </w:p>
    <w:p w14:paraId="29DC0EF4" w14:textId="77777777" w:rsidR="00FB3594" w:rsidRPr="00FB3594" w:rsidRDefault="00FB3594" w:rsidP="00A90F7B">
      <w:pPr>
        <w:pStyle w:val="ListofFigures"/>
        <w:rPr>
          <w:rStyle w:val="Hyperlink"/>
          <w:color w:val="auto"/>
          <w:u w:val="none"/>
        </w:rPr>
      </w:pPr>
      <w:r w:rsidRPr="00FB3594">
        <w:rPr>
          <w:rStyle w:val="Hyperlink"/>
          <w:color w:val="auto"/>
          <w:u w:val="none"/>
        </w:rPr>
        <w:t>Figure 9: Mounting t</w:t>
      </w:r>
      <w:r w:rsidR="00847337">
        <w:rPr>
          <w:rStyle w:val="Hyperlink"/>
          <w:color w:val="auto"/>
          <w:u w:val="none"/>
        </w:rPr>
        <w:t>he Ubuntu ISO image in the VM</w:t>
      </w:r>
      <w:r w:rsidR="00847337">
        <w:rPr>
          <w:rStyle w:val="Hyperlink"/>
          <w:color w:val="auto"/>
          <w:u w:val="none"/>
        </w:rPr>
        <w:tab/>
        <w:t>17</w:t>
      </w:r>
    </w:p>
    <w:p w14:paraId="7A366940" w14:textId="77777777" w:rsidR="00FB3594" w:rsidRPr="00FB3594" w:rsidRDefault="00FB3594" w:rsidP="00A90F7B">
      <w:pPr>
        <w:pStyle w:val="ListofFigures"/>
        <w:rPr>
          <w:rStyle w:val="Hyperlink"/>
          <w:color w:val="auto"/>
          <w:u w:val="none"/>
        </w:rPr>
      </w:pPr>
      <w:r w:rsidRPr="00FB3594">
        <w:rPr>
          <w:rStyle w:val="Hyperlink"/>
          <w:color w:val="auto"/>
          <w:u w:val="none"/>
        </w:rPr>
        <w:t>Figure 10: The Ubuntu Linux installation screen</w:t>
      </w:r>
      <w:r w:rsidRPr="00FB3594">
        <w:rPr>
          <w:rStyle w:val="Hyperlink"/>
          <w:color w:val="auto"/>
          <w:u w:val="none"/>
        </w:rPr>
        <w:tab/>
        <w:t>1</w:t>
      </w:r>
      <w:r w:rsidR="00847337">
        <w:rPr>
          <w:rStyle w:val="Hyperlink"/>
          <w:color w:val="auto"/>
          <w:u w:val="none"/>
        </w:rPr>
        <w:t>8</w:t>
      </w:r>
    </w:p>
    <w:p w14:paraId="1470A873" w14:textId="77777777" w:rsidR="00FB3594" w:rsidRPr="00FB3594" w:rsidRDefault="00FB3594" w:rsidP="00A90F7B">
      <w:pPr>
        <w:pStyle w:val="ListofFigures"/>
        <w:rPr>
          <w:rStyle w:val="Hyperlink"/>
          <w:color w:val="auto"/>
          <w:u w:val="none"/>
        </w:rPr>
      </w:pPr>
      <w:r w:rsidRPr="00FB3594">
        <w:rPr>
          <w:rStyle w:val="Hyperlink"/>
          <w:color w:val="auto"/>
          <w:u w:val="none"/>
        </w:rPr>
        <w:t>Figure 1</w:t>
      </w:r>
      <w:r w:rsidR="00430389">
        <w:rPr>
          <w:rStyle w:val="Hyperlink"/>
          <w:color w:val="auto"/>
          <w:u w:val="none"/>
        </w:rPr>
        <w:t>1</w:t>
      </w:r>
      <w:r w:rsidRPr="00FB3594">
        <w:rPr>
          <w:rStyle w:val="Hyperlink"/>
          <w:color w:val="auto"/>
          <w:u w:val="none"/>
        </w:rPr>
        <w:t>: Config</w:t>
      </w:r>
      <w:r w:rsidR="00847337">
        <w:rPr>
          <w:rStyle w:val="Hyperlink"/>
          <w:color w:val="auto"/>
          <w:u w:val="none"/>
        </w:rPr>
        <w:t>uring a proxy in Ubuntu Linux</w:t>
      </w:r>
      <w:r w:rsidR="00847337">
        <w:rPr>
          <w:rStyle w:val="Hyperlink"/>
          <w:color w:val="auto"/>
          <w:u w:val="none"/>
        </w:rPr>
        <w:tab/>
        <w:t>20</w:t>
      </w:r>
    </w:p>
    <w:p w14:paraId="40FB0258" w14:textId="77777777" w:rsidR="00FB3594" w:rsidRPr="00FB3594" w:rsidRDefault="00430389" w:rsidP="00A90F7B">
      <w:pPr>
        <w:pStyle w:val="ListofFigures"/>
        <w:rPr>
          <w:rStyle w:val="Hyperlink"/>
          <w:color w:val="auto"/>
          <w:u w:val="none"/>
        </w:rPr>
      </w:pPr>
      <w:r>
        <w:rPr>
          <w:rStyle w:val="Hyperlink"/>
          <w:color w:val="auto"/>
          <w:u w:val="none"/>
        </w:rPr>
        <w:t>Figure 12: A diagram of NGDS</w:t>
      </w:r>
      <w:r>
        <w:rPr>
          <w:rStyle w:val="Hyperlink"/>
          <w:color w:val="auto"/>
          <w:u w:val="none"/>
        </w:rPr>
        <w:tab/>
        <w:t>2</w:t>
      </w:r>
      <w:r w:rsidR="00847337">
        <w:rPr>
          <w:rStyle w:val="Hyperlink"/>
          <w:color w:val="auto"/>
          <w:u w:val="none"/>
        </w:rPr>
        <w:t>2</w:t>
      </w:r>
    </w:p>
    <w:p w14:paraId="7895B724" w14:textId="77777777" w:rsidR="00FB3594" w:rsidRPr="00FB3594" w:rsidRDefault="00430389" w:rsidP="00A90F7B">
      <w:pPr>
        <w:pStyle w:val="ListofFigures"/>
        <w:rPr>
          <w:rStyle w:val="Hyperlink"/>
          <w:color w:val="auto"/>
          <w:u w:val="none"/>
        </w:rPr>
      </w:pPr>
      <w:r>
        <w:rPr>
          <w:rStyle w:val="Hyperlink"/>
          <w:color w:val="auto"/>
          <w:u w:val="none"/>
        </w:rPr>
        <w:t>Figure 13: NGDS High-level Components</w:t>
      </w:r>
      <w:r>
        <w:rPr>
          <w:rStyle w:val="Hyperlink"/>
          <w:color w:val="auto"/>
          <w:u w:val="none"/>
        </w:rPr>
        <w:tab/>
        <w:t>2</w:t>
      </w:r>
      <w:r w:rsidR="00847337">
        <w:rPr>
          <w:rStyle w:val="Hyperlink"/>
          <w:color w:val="auto"/>
          <w:u w:val="none"/>
        </w:rPr>
        <w:t>3</w:t>
      </w:r>
    </w:p>
    <w:p w14:paraId="229FE3BB" w14:textId="77777777" w:rsidR="00FB3594" w:rsidRDefault="00430389" w:rsidP="00A90F7B">
      <w:pPr>
        <w:pStyle w:val="ListofFigures"/>
      </w:pPr>
      <w:r>
        <w:rPr>
          <w:rStyle w:val="Hyperlink"/>
          <w:color w:val="auto"/>
          <w:u w:val="none"/>
        </w:rPr>
        <w:t>Figure 14</w:t>
      </w:r>
      <w:r w:rsidR="00FB3594" w:rsidRPr="00FB3594">
        <w:rPr>
          <w:rStyle w:val="Hyperlink"/>
          <w:color w:val="auto"/>
          <w:u w:val="none"/>
        </w:rPr>
        <w:t>: NGDS Do</w:t>
      </w:r>
      <w:r>
        <w:rPr>
          <w:rStyle w:val="Hyperlink"/>
          <w:color w:val="auto"/>
          <w:u w:val="none"/>
        </w:rPr>
        <w:t>main Model as a Class Diagram</w:t>
      </w:r>
      <w:r>
        <w:rPr>
          <w:rStyle w:val="Hyperlink"/>
          <w:color w:val="auto"/>
          <w:u w:val="none"/>
        </w:rPr>
        <w:tab/>
        <w:t>2</w:t>
      </w:r>
      <w:r w:rsidR="00847337">
        <w:rPr>
          <w:rStyle w:val="Hyperlink"/>
          <w:color w:val="auto"/>
          <w:u w:val="none"/>
        </w:rPr>
        <w:t>4</w:t>
      </w:r>
    </w:p>
    <w:p w14:paraId="2BD9B03A" w14:textId="77777777" w:rsidR="009E249B" w:rsidRPr="00415183" w:rsidRDefault="00FD55BF" w:rsidP="00A90F7B">
      <w:pPr>
        <w:pStyle w:val="ListofFigures"/>
      </w:pPr>
      <w:r w:rsidRPr="00415183">
        <w:fldChar w:fldCharType="end"/>
      </w:r>
      <w:r w:rsidR="009E249B" w:rsidRPr="00415183">
        <w:br w:type="page"/>
      </w:r>
    </w:p>
    <w:p w14:paraId="594A64A8" w14:textId="5E65868D" w:rsidR="00BB7818" w:rsidRPr="00C75E47" w:rsidRDefault="00600290" w:rsidP="00CD3499">
      <w:pPr>
        <w:pStyle w:val="Heading1"/>
      </w:pPr>
      <w:bookmarkStart w:id="115" w:name="_Toc377463017"/>
      <w:bookmarkStart w:id="116" w:name="_Toc384049964"/>
      <w:bookmarkStart w:id="117" w:name="_Toc64867645"/>
      <w:bookmarkStart w:id="118" w:name="_Toc87146856"/>
      <w:bookmarkStart w:id="119" w:name="_Ref126906777"/>
      <w:bookmarkStart w:id="120" w:name="_Ref126906930"/>
      <w:bookmarkStart w:id="121" w:name="_Ref126906949"/>
      <w:bookmarkStart w:id="122" w:name="_Ref126906977"/>
      <w:bookmarkStart w:id="123" w:name="_Ref126913115"/>
      <w:bookmarkStart w:id="124" w:name="_Ref126913171"/>
      <w:bookmarkStart w:id="125" w:name="_Ref126913382"/>
      <w:bookmarkStart w:id="126" w:name="_Ref126914234"/>
      <w:r>
        <w:lastRenderedPageBreak/>
        <w:t>Introduction</w:t>
      </w:r>
      <w:bookmarkEnd w:id="115"/>
      <w:bookmarkEnd w:id="116"/>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facilitate public access to information about geothermal resources from public and private sources. NGDS data is available through a distributed, scalable network of data providers.</w:t>
      </w:r>
      <w:ins w:id="127" w:author="Christy Caudill" w:date="2014-04-01T11:16:00Z">
        <w:r w:rsidR="00CD3499" w:rsidRPr="00CD3499">
          <w:rPr>
            <w:noProof/>
          </w:rPr>
          <w:t xml:space="preserve"> </w:t>
        </w:r>
      </w:ins>
      <w:moveToRangeStart w:id="128" w:author="Christy Caudill" w:date="2014-04-01T11:16:00Z" w:name="move384114300"/>
      <w:moveTo w:id="129" w:author="Christy Caudill" w:date="2014-04-01T11:16:00Z">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moveTo>
    </w:p>
    <w:moveToRangeEnd w:id="128"/>
    <w:p w14:paraId="160454BB" w14:textId="77777777" w:rsidR="00594553" w:rsidRPr="00FB6A10" w:rsidRDefault="00594553" w:rsidP="00A90F7B"/>
    <w:p w14:paraId="3F33394A" w14:textId="77777777" w:rsidR="00B32AA3" w:rsidRPr="00A90F7B" w:rsidRDefault="00B32AA3" w:rsidP="00A90F7B">
      <w:pPr>
        <w:pStyle w:val="Heading2"/>
      </w:pPr>
      <w:bookmarkStart w:id="130" w:name="_Toc377482189"/>
      <w:bookmarkStart w:id="131" w:name="_Toc384030960"/>
      <w:bookmarkStart w:id="132" w:name="_Toc384049965"/>
      <w:r w:rsidRPr="00A90F7B">
        <w:t>Purpose and Audience</w:t>
      </w:r>
      <w:bookmarkEnd w:id="130"/>
      <w:bookmarkEnd w:id="131"/>
      <w:bookmarkEnd w:id="132"/>
    </w:p>
    <w:p w14:paraId="2B299DEE" w14:textId="2DE0703A"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del w:id="133" w:author="Stephen Richard" w:date="2014-04-02T09:37:00Z">
        <w:r w:rsidR="00594553" w:rsidRPr="00FB6A10" w:rsidDel="00723E29">
          <w:rPr>
            <w:noProof/>
          </w:rPr>
          <w:delText xml:space="preserve">help </w:delText>
        </w:r>
        <w:r w:rsidR="00445CC8" w:rsidDel="00723E29">
          <w:rPr>
            <w:noProof/>
          </w:rPr>
          <w:delText xml:space="preserve">new developers and users </w:delText>
        </w:r>
      </w:del>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ins w:id="134" w:author="Stephen Richard" w:date="2014-04-02T09:37:00Z">
        <w:r w:rsidR="00723E29">
          <w:rPr>
            <w:b/>
            <w:noProof/>
          </w:rPr>
          <w:t xml:space="preserve">CKAN </w:t>
        </w:r>
      </w:ins>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ins w:id="135" w:author="Stephen Richard" w:date="2014-04-02T09:38:00Z">
        <w:r w:rsidR="00723E29">
          <w:rPr>
            <w:b/>
            <w:noProof/>
          </w:rPr>
          <w:t xml:space="preserve"> (Node-In-A-Box, NIAB )</w:t>
        </w:r>
      </w:ins>
      <w:r w:rsidRPr="00962782">
        <w:rPr>
          <w:noProof/>
        </w:rPr>
        <w:t>.</w:t>
      </w:r>
      <w:del w:id="136" w:author="Stephen Richard" w:date="2014-04-02T09:38:00Z">
        <w:r w:rsidR="009F4379" w:rsidDel="00723E29">
          <w:rPr>
            <w:noProof/>
          </w:rPr>
          <w:delText xml:space="preserve"> </w:delText>
        </w:r>
        <w:r w:rsidR="00AD0B90" w:rsidDel="00723E29">
          <w:rPr>
            <w:noProof/>
          </w:rPr>
          <w:delText>It describes</w:delText>
        </w:r>
        <w:r w:rsidR="009F4379" w:rsidDel="00723E29">
          <w:rPr>
            <w:noProof/>
          </w:rPr>
          <w:delText xml:space="preserve"> </w:delText>
        </w:r>
        <w:r w:rsidR="0012780F" w:rsidDel="00723E29">
          <w:rPr>
            <w:noProof/>
          </w:rPr>
          <w:delText xml:space="preserve">the </w:delText>
        </w:r>
        <w:r w:rsidR="009F4379" w:rsidDel="00723E29">
          <w:rPr>
            <w:noProof/>
          </w:rPr>
          <w:delText xml:space="preserve">version </w:delText>
        </w:r>
        <w:r w:rsidR="0012780F" w:rsidDel="00723E29">
          <w:rPr>
            <w:noProof/>
          </w:rPr>
          <w:delText>1</w:delText>
        </w:r>
        <w:r w:rsidR="009F4379" w:rsidDel="00723E29">
          <w:rPr>
            <w:noProof/>
          </w:rPr>
          <w:delText>installation</w:delText>
        </w:r>
        <w:r w:rsidR="0012780F" w:rsidDel="00723E29">
          <w:rPr>
            <w:noProof/>
          </w:rPr>
          <w:delText>; the project roadmap includes a more user-</w:delText>
        </w:r>
        <w:r w:rsidR="009F4379" w:rsidDel="00723E29">
          <w:rPr>
            <w:noProof/>
          </w:rPr>
          <w:delText xml:space="preserve">friendly </w:delText>
        </w:r>
        <w:r w:rsidR="0012780F" w:rsidDel="00723E29">
          <w:rPr>
            <w:noProof/>
          </w:rPr>
          <w:delText>installerinstaller</w:delText>
        </w:r>
        <w:r w:rsidR="009F4379" w:rsidDel="00723E29">
          <w:rPr>
            <w:noProof/>
          </w:rPr>
          <w:delText xml:space="preserve"> to be rolled out in late</w:delText>
        </w:r>
        <w:r w:rsidR="00AD0B90" w:rsidDel="00723E29">
          <w:rPr>
            <w:noProof/>
          </w:rPr>
          <w:delText xml:space="preserve"> 2014</w:delText>
        </w:r>
        <w:r w:rsidR="0012780F" w:rsidDel="00723E29">
          <w:rPr>
            <w:noProof/>
          </w:rPr>
          <w:delText>.</w:delText>
        </w:r>
      </w:del>
      <w:del w:id="137" w:author="Christy Caudill" w:date="2014-04-01T11:16:00Z">
        <w:r w:rsidR="0012780F" w:rsidDel="00CD3499">
          <w:rPr>
            <w:noProof/>
          </w:rPr>
          <w:delText xml:space="preserve">. </w:delText>
        </w:r>
      </w:del>
      <w:r w:rsidR="0012780F">
        <w:rPr>
          <w:noProof/>
        </w:rPr>
        <w:t xml:space="preserve"> This document should also </w:t>
      </w:r>
      <w:del w:id="138" w:author="Stephen Richard" w:date="2014-04-02T09:38:00Z">
        <w:r w:rsidR="00AD0B90" w:rsidDel="00723E29">
          <w:rPr>
            <w:noProof/>
          </w:rPr>
          <w:delText xml:space="preserve">give </w:delText>
        </w:r>
      </w:del>
      <w:ins w:id="139" w:author="Stephen Richard" w:date="2014-04-02T09:38:00Z">
        <w:r w:rsidR="00723E29">
          <w:rPr>
            <w:noProof/>
          </w:rPr>
          <w:t xml:space="preserve">provide </w:t>
        </w:r>
      </w:ins>
      <w:r w:rsidR="00AD0B90">
        <w:rPr>
          <w:noProof/>
        </w:rPr>
        <w:t xml:space="preserve">system administrators a more thorough understanding of the components and architecture of NGDS Node-In-A-Box (NIAB). </w:t>
      </w:r>
    </w:p>
    <w:p w14:paraId="56F6E299" w14:textId="00F31E42"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8"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6B5D998B" w:rsidR="00470B91" w:rsidRPr="00CD3499" w:rsidRDefault="002D3D88" w:rsidP="00A90F7B">
      <w:pPr>
        <w:rPr>
          <w:rStyle w:val="Hyperlink"/>
        </w:rPr>
      </w:pPr>
      <w:hyperlink r:id="rId19" w:history="1">
        <w:r w:rsidR="00470B91" w:rsidRPr="00CD3499">
          <w:rPr>
            <w:rStyle w:val="Hyperlink"/>
          </w:rPr>
          <w:t>https://github.com/ngds/ckanext-ngds/wiki/The-NGDS-Package-and-Resource-Schema</w:t>
        </w:r>
      </w:hyperlink>
    </w:p>
    <w:p w14:paraId="3E52CC19" w14:textId="0941EB04" w:rsidR="00470B91" w:rsidRPr="00CD3499" w:rsidRDefault="002D3D88" w:rsidP="00A90F7B">
      <w:pPr>
        <w:rPr>
          <w:rStyle w:val="Hyperlink"/>
        </w:rPr>
      </w:pPr>
      <w:hyperlink r:id="rId20"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2E62318E"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1" w:history="1">
        <w:r w:rsidRPr="00CD3499">
          <w:rPr>
            <w:rStyle w:val="Hyperlink"/>
          </w:rPr>
          <w:t>http://docs.ckan.org/en/ckan-2.1/api.html</w:t>
        </w:r>
      </w:hyperlink>
    </w:p>
    <w:p w14:paraId="17272328" w14:textId="6D5DC318" w:rsidR="00793177" w:rsidRPr="00962782" w:rsidDel="00CD3499" w:rsidRDefault="007A4291" w:rsidP="00CD3499">
      <w:pPr>
        <w:rPr>
          <w:noProof/>
        </w:rPr>
      </w:pPr>
      <w:moveFromRangeStart w:id="140" w:author="Christy Caudill" w:date="2014-04-01T11:16:00Z" w:name="move384114300"/>
      <w:moveFrom w:id="141" w:author="Christy Caudill" w:date="2014-04-01T11:16:00Z">
        <w:r w:rsidDel="00CD3499">
          <w:rPr>
            <w:noProof/>
          </w:rPr>
          <w:t>O</w:t>
        </w:r>
        <w:r w:rsidR="00793177" w:rsidRPr="00793177" w:rsidDel="00CD3499">
          <w:rPr>
            <w:noProof/>
          </w:rPr>
          <w:t>ne of the goals of</w:t>
        </w:r>
        <w:r w:rsidDel="00CD3499">
          <w:rPr>
            <w:noProof/>
          </w:rPr>
          <w:t xml:space="preserve"> the</w:t>
        </w:r>
        <w:r w:rsidR="00793177" w:rsidRPr="00793177" w:rsidDel="00CD3499">
          <w:rPr>
            <w:noProof/>
          </w:rPr>
          <w:t xml:space="preserve"> NGDS</w:t>
        </w:r>
        <w:r w:rsidDel="00CD3499">
          <w:rPr>
            <w:noProof/>
          </w:rPr>
          <w:t xml:space="preserve"> is</w:t>
        </w:r>
        <w:r w:rsidRPr="00793177" w:rsidDel="00CD3499">
          <w:rPr>
            <w:noProof/>
          </w:rPr>
          <w:t xml:space="preserve"> </w:t>
        </w:r>
        <w:r w:rsidR="00793177" w:rsidRPr="00793177" w:rsidDel="00CD3499">
          <w:rPr>
            <w:noProof/>
          </w:rPr>
          <w:t>to provide a</w:t>
        </w:r>
        <w:r w:rsidDel="00CD3499">
          <w:rPr>
            <w:noProof/>
          </w:rPr>
          <w:t>n</w:t>
        </w:r>
        <w:r w:rsidR="00793177" w:rsidRPr="00793177" w:rsidDel="00CD3499">
          <w:rPr>
            <w:noProof/>
          </w:rPr>
          <w:t xml:space="preserve"> open-source software</w:t>
        </w:r>
        <w:r w:rsidDel="00CD3499">
          <w:rPr>
            <w:noProof/>
          </w:rPr>
          <w:t xml:space="preserve"> stack for releasing open data on the World Wide Web</w:t>
        </w:r>
        <w:r w:rsidR="00793177" w:rsidRPr="00793177" w:rsidDel="00CD3499">
          <w:rPr>
            <w:noProof/>
          </w:rPr>
          <w:t xml:space="preserve"> project that is </w:t>
        </w:r>
        <w:r w:rsidRPr="00793177" w:rsidDel="00CD3499">
          <w:rPr>
            <w:noProof/>
          </w:rPr>
          <w:t xml:space="preserve">sustainable </w:t>
        </w:r>
        <w:r w:rsidDel="00CD3499">
          <w:rPr>
            <w:noProof/>
          </w:rPr>
          <w:t>and a cost-effective option for data producers</w:t>
        </w:r>
        <w:r w:rsidR="00793177" w:rsidRPr="00793177" w:rsidDel="00CD3499">
          <w:rPr>
            <w:noProof/>
          </w:rPr>
          <w:t xml:space="preserve">. With this documentation, </w:t>
        </w:r>
        <w:r w:rsidR="000D5553" w:rsidDel="00CD3499">
          <w:rPr>
            <w:noProof/>
          </w:rPr>
          <w:t>s</w:t>
        </w:r>
        <w:r w:rsidR="00793177" w:rsidRPr="00793177" w:rsidDel="00CD3499">
          <w:rPr>
            <w:noProof/>
          </w:rPr>
          <w:t xml:space="preserve">ystem </w:t>
        </w:r>
        <w:r w:rsidR="000D5553" w:rsidDel="00CD3499">
          <w:rPr>
            <w:noProof/>
          </w:rPr>
          <w:t>a</w:t>
        </w:r>
        <w:r w:rsidR="00793177" w:rsidRPr="00793177" w:rsidDel="00CD3499">
          <w:rPr>
            <w:noProof/>
          </w:rPr>
          <w:t xml:space="preserve">dministrators will be able to quickly understand the system and </w:t>
        </w:r>
        <w:r w:rsidDel="00CD3499">
          <w:rPr>
            <w:noProof/>
          </w:rPr>
          <w:t>deploy</w:t>
        </w:r>
        <w:r w:rsidRPr="00793177" w:rsidDel="00CD3499">
          <w:rPr>
            <w:noProof/>
          </w:rPr>
          <w:t xml:space="preserve"> </w:t>
        </w:r>
        <w:r w:rsidR="00CA357E" w:rsidDel="00CD3499">
          <w:rPr>
            <w:noProof/>
          </w:rPr>
          <w:t xml:space="preserve">a </w:t>
        </w:r>
        <w:r w:rsidR="00793177" w:rsidRPr="00793177" w:rsidDel="00CD3499">
          <w:rPr>
            <w:noProof/>
          </w:rPr>
          <w:t>productive</w:t>
        </w:r>
        <w:r w:rsidR="00CA357E" w:rsidDel="00CD3499">
          <w:rPr>
            <w:noProof/>
          </w:rPr>
          <w:t xml:space="preserve"> node in </w:t>
        </w:r>
        <w:r w:rsidDel="00CD3499">
          <w:rPr>
            <w:noProof/>
          </w:rPr>
          <w:t>the NGDS</w:t>
        </w:r>
        <w:r w:rsidR="00793177" w:rsidRPr="00793177" w:rsidDel="00CD3499">
          <w:rPr>
            <w:noProof/>
          </w:rPr>
          <w:t xml:space="preserve">. </w:t>
        </w:r>
      </w:moveFrom>
    </w:p>
    <w:p w14:paraId="1702A8E7" w14:textId="5070444C" w:rsidR="000B051A" w:rsidRPr="00A90F7B" w:rsidRDefault="00B32AA3" w:rsidP="00A90F7B">
      <w:pPr>
        <w:pStyle w:val="Heading2"/>
      </w:pPr>
      <w:bookmarkStart w:id="142" w:name="_Toc380693503"/>
      <w:bookmarkStart w:id="143" w:name="_Toc380693692"/>
      <w:bookmarkStart w:id="144" w:name="_Toc380696905"/>
      <w:bookmarkStart w:id="145" w:name="_Toc380734568"/>
      <w:bookmarkStart w:id="146" w:name="_Toc380756452"/>
      <w:bookmarkStart w:id="147" w:name="_Toc382489316"/>
      <w:bookmarkStart w:id="148" w:name="_Toc382491041"/>
      <w:bookmarkStart w:id="149" w:name="_Toc382492804"/>
      <w:bookmarkStart w:id="150" w:name="_Toc382923214"/>
      <w:bookmarkStart w:id="151" w:name="_Toc382923329"/>
      <w:bookmarkStart w:id="152" w:name="_Toc382934940"/>
      <w:bookmarkStart w:id="153" w:name="_Toc383599506"/>
      <w:bookmarkStart w:id="154" w:name="_Toc380693504"/>
      <w:bookmarkStart w:id="155" w:name="_Toc380693693"/>
      <w:bookmarkStart w:id="156" w:name="_Toc380696906"/>
      <w:bookmarkStart w:id="157" w:name="_Toc380734569"/>
      <w:bookmarkStart w:id="158" w:name="_Toc380756453"/>
      <w:bookmarkStart w:id="159" w:name="_Toc382489317"/>
      <w:bookmarkStart w:id="160" w:name="_Toc382491042"/>
      <w:bookmarkStart w:id="161" w:name="_Toc382492805"/>
      <w:bookmarkStart w:id="162" w:name="_Toc382923215"/>
      <w:bookmarkStart w:id="163" w:name="_Toc382923330"/>
      <w:bookmarkStart w:id="164" w:name="_Toc382934941"/>
      <w:bookmarkStart w:id="165" w:name="_Toc383599507"/>
      <w:bookmarkStart w:id="166" w:name="_Toc380693505"/>
      <w:bookmarkStart w:id="167" w:name="_Toc380693694"/>
      <w:bookmarkStart w:id="168" w:name="_Toc380696907"/>
      <w:bookmarkStart w:id="169" w:name="_Toc380734570"/>
      <w:bookmarkStart w:id="170" w:name="_Toc380756454"/>
      <w:bookmarkStart w:id="171" w:name="_Toc382489318"/>
      <w:bookmarkStart w:id="172" w:name="_Toc382491043"/>
      <w:bookmarkStart w:id="173" w:name="_Toc382492806"/>
      <w:bookmarkStart w:id="174" w:name="_Toc382923216"/>
      <w:bookmarkStart w:id="175" w:name="_Toc382923331"/>
      <w:bookmarkStart w:id="176" w:name="_Toc382934942"/>
      <w:bookmarkStart w:id="177" w:name="_Toc383599508"/>
      <w:bookmarkStart w:id="178" w:name="_Toc384030961"/>
      <w:bookmarkStart w:id="179" w:name="_Toc38404996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moveFromRangeEnd w:id="140"/>
      <w:r w:rsidRPr="00A90F7B">
        <w:t>Document Roadmap</w:t>
      </w:r>
      <w:bookmarkEnd w:id="178"/>
      <w:bookmarkEnd w:id="179"/>
    </w:p>
    <w:p w14:paraId="281900F3" w14:textId="77777777" w:rsidR="006C0E53" w:rsidRPr="005E68DF" w:rsidRDefault="006C0E53" w:rsidP="00A90F7B">
      <w:r w:rsidRPr="005E68DF">
        <w:t>This document outlines the architecture of NGDS and is structured in the following way:</w:t>
      </w:r>
    </w:p>
    <w:p w14:paraId="7BD082D4" w14:textId="475CD581"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ins w:id="180" w:author="Christy Caudill" w:date="2014-04-01T11:17:00Z">
        <w:r w:rsidR="00CD3499">
          <w:t xml:space="preserve"> </w:t>
        </w:r>
      </w:ins>
      <w:del w:id="181" w:author="Christy Caudill" w:date="2014-04-01T11:17:00Z">
        <w:r w:rsidRPr="005E68DF" w:rsidDel="00CD3499">
          <w:delText xml:space="preserve"> </w:delText>
        </w:r>
      </w:del>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694A6221"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w:t>
      </w:r>
      <w:del w:id="182" w:author="Christy Caudill" w:date="2014-04-01T11:17:00Z">
        <w:r w:rsidR="000B051A" w:rsidDel="00CD3499">
          <w:delText>-</w:delText>
        </w:r>
      </w:del>
      <w:r w:rsidR="000B051A">
        <w:t xml:space="preserve">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del w:id="183" w:author="Christy Caudill" w:date="2014-04-01T11:17:00Z">
        <w:r w:rsidR="000B051A" w:rsidDel="00CD3499">
          <w:rPr>
            <w:noProof/>
          </w:rPr>
          <w:delText>.</w:delText>
        </w:r>
      </w:del>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184" w:name="_Toc378853126"/>
      <w:bookmarkStart w:id="185" w:name="_Toc379537577"/>
      <w:bookmarkStart w:id="186" w:name="_Toc378853127"/>
      <w:bookmarkStart w:id="187" w:name="_Toc379537578"/>
      <w:bookmarkStart w:id="188" w:name="_Toc378853128"/>
      <w:bookmarkStart w:id="189" w:name="_Toc379537579"/>
      <w:bookmarkStart w:id="190" w:name="_Toc378853129"/>
      <w:bookmarkStart w:id="191" w:name="_Toc379537580"/>
      <w:bookmarkStart w:id="192" w:name="_Toc378853130"/>
      <w:bookmarkStart w:id="193" w:name="_Toc379537581"/>
      <w:bookmarkStart w:id="194" w:name="_Toc384030962"/>
      <w:bookmarkStart w:id="195" w:name="_Toc384049967"/>
      <w:bookmarkEnd w:id="117"/>
      <w:bookmarkEnd w:id="118"/>
      <w:bookmarkEnd w:id="119"/>
      <w:bookmarkEnd w:id="120"/>
      <w:bookmarkEnd w:id="121"/>
      <w:bookmarkEnd w:id="122"/>
      <w:bookmarkEnd w:id="123"/>
      <w:bookmarkEnd w:id="124"/>
      <w:bookmarkEnd w:id="125"/>
      <w:bookmarkEnd w:id="126"/>
      <w:bookmarkEnd w:id="184"/>
      <w:bookmarkEnd w:id="185"/>
      <w:bookmarkEnd w:id="186"/>
      <w:bookmarkEnd w:id="187"/>
      <w:bookmarkEnd w:id="188"/>
      <w:bookmarkEnd w:id="189"/>
      <w:bookmarkEnd w:id="190"/>
      <w:bookmarkEnd w:id="191"/>
      <w:bookmarkEnd w:id="192"/>
      <w:bookmarkEnd w:id="193"/>
      <w:r w:rsidRPr="00A90F7B">
        <w:lastRenderedPageBreak/>
        <w:t>System Scope and Background</w:t>
      </w:r>
      <w:bookmarkEnd w:id="194"/>
      <w:bookmarkEnd w:id="19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providers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network.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catalogs. The aggregator node(s) host</w:t>
      </w:r>
      <w:r w:rsidRPr="00F8717F">
        <w:t xml:space="preserve"> </w:t>
      </w:r>
      <w:r w:rsidR="00094388">
        <w:t>web sites from which users can search the aggregated metadata catalog for datasets, documents and services</w:t>
      </w:r>
      <w:r w:rsidR="00F8717F" w:rsidRPr="00F8717F">
        <w:t>.</w:t>
      </w:r>
      <w:r w:rsidR="00750487" w:rsidRPr="00F8717F">
        <w:t xml:space="preserve"> Thus, the aggregator node becomes the one-stop search interface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196" w:name="_Toc384030963"/>
      <w:bookmarkStart w:id="197" w:name="_Toc384049968"/>
      <w:r>
        <w:t>T</w:t>
      </w:r>
      <w:r w:rsidR="008B1423" w:rsidRPr="00F8717F">
        <w:t>he NGDS Software Stack</w:t>
      </w:r>
      <w:bookmarkEnd w:id="196"/>
      <w:bookmarkEnd w:id="197"/>
    </w:p>
    <w:p w14:paraId="12FE6EDF" w14:textId="77777777" w:rsidR="00CA1DC8" w:rsidRPr="005E68DF" w:rsidRDefault="00CA1DC8">
      <w:pPr>
        <w:spacing w:line="240" w:lineRule="auto"/>
        <w:pPrChange w:id="198" w:author="Christy Caudill" w:date="2014-04-01T11:18:00Z">
          <w:pPr/>
        </w:pPrChange>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creation and publication of metadata records, and search of the metadata catalog hosted by an NGDS node.</w:t>
      </w:r>
      <w:r w:rsidR="00094388" w:rsidRPr="005E68DF">
        <w:t xml:space="preserve"> </w:t>
      </w:r>
    </w:p>
    <w:p w14:paraId="45F021AD" w14:textId="77777777" w:rsidR="00CD5309" w:rsidRPr="005E68DF" w:rsidRDefault="002B2B09">
      <w:pPr>
        <w:spacing w:line="240" w:lineRule="auto"/>
        <w:pPrChange w:id="199" w:author="Christy Caudill" w:date="2014-04-01T11:18:00Z">
          <w:pPr/>
        </w:pPrChange>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rPr>
          <w:ins w:id="200" w:author="Christy Caudill" w:date="2014-04-01T11:18:00Z"/>
        </w:rPr>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pPr>
        <w:pStyle w:val="ListBullet"/>
        <w:numPr>
          <w:ilvl w:val="0"/>
          <w:numId w:val="0"/>
        </w:numPr>
        <w:ind w:left="720"/>
        <w:pPrChange w:id="201" w:author="Christy Caudill" w:date="2014-04-01T11:18:00Z">
          <w:pPr>
            <w:pStyle w:val="ListBullet"/>
          </w:pPr>
        </w:pPrChange>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rPr>
          <w:ins w:id="202" w:author="Christy Caudill" w:date="2014-04-01T11:18:00Z"/>
        </w:rPr>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pPr>
        <w:pStyle w:val="ListBullet"/>
        <w:numPr>
          <w:ilvl w:val="0"/>
          <w:numId w:val="0"/>
        </w:numPr>
        <w:ind w:left="720"/>
        <w:pPrChange w:id="203" w:author="Christy Caudill" w:date="2014-04-01T11:18:00Z">
          <w:pPr>
            <w:pStyle w:val="ListBullet"/>
          </w:pPr>
        </w:pPrChange>
      </w:pPr>
    </w:p>
    <w:p w14:paraId="701FB3A2" w14:textId="24FBC0E0" w:rsidR="00D03C98" w:rsidRPr="00CD3499" w:rsidRDefault="00CD3499" w:rsidP="00A90F7B">
      <w:pPr>
        <w:rPr>
          <w:b/>
          <w:rPrChange w:id="204" w:author="Christy Caudill" w:date="2014-04-01T11:19:00Z">
            <w:rPr/>
          </w:rPrChange>
        </w:rPr>
      </w:pPr>
      <w:bookmarkStart w:id="205" w:name="_Toc378853134"/>
      <w:bookmarkStart w:id="206" w:name="_Toc379537584"/>
      <w:bookmarkStart w:id="207" w:name="_Toc378853135"/>
      <w:bookmarkStart w:id="208" w:name="_Toc379537585"/>
      <w:bookmarkStart w:id="209" w:name="_Toc378853136"/>
      <w:bookmarkStart w:id="210" w:name="_Toc379537586"/>
      <w:bookmarkStart w:id="211" w:name="_Toc378853137"/>
      <w:bookmarkStart w:id="212" w:name="_Toc379537587"/>
      <w:bookmarkStart w:id="213" w:name="_Toc378853138"/>
      <w:bookmarkStart w:id="214" w:name="_Toc379537588"/>
      <w:bookmarkStart w:id="215" w:name="_Toc380693510"/>
      <w:bookmarkStart w:id="216" w:name="_Toc380693699"/>
      <w:bookmarkStart w:id="217" w:name="_Toc380696912"/>
      <w:bookmarkStart w:id="218" w:name="_Toc380734575"/>
      <w:bookmarkStart w:id="219" w:name="_Toc380756459"/>
      <w:bookmarkStart w:id="220" w:name="_Toc380693522"/>
      <w:bookmarkStart w:id="221" w:name="_Toc380693711"/>
      <w:bookmarkStart w:id="222" w:name="_Toc380696924"/>
      <w:bookmarkStart w:id="223" w:name="_Toc380734587"/>
      <w:bookmarkStart w:id="224" w:name="_Toc380756466"/>
      <w:bookmarkStart w:id="225" w:name="_Toc380693523"/>
      <w:bookmarkStart w:id="226" w:name="_Toc380693712"/>
      <w:bookmarkStart w:id="227" w:name="_Toc380696925"/>
      <w:bookmarkStart w:id="228" w:name="_Toc380734588"/>
      <w:bookmarkStart w:id="229" w:name="_Toc380756467"/>
      <w:bookmarkStart w:id="230" w:name="_Toc380693524"/>
      <w:bookmarkStart w:id="231" w:name="_Toc380693713"/>
      <w:bookmarkStart w:id="232" w:name="_Toc380696926"/>
      <w:bookmarkStart w:id="233" w:name="_Toc380734589"/>
      <w:bookmarkStart w:id="234" w:name="_Toc380756468"/>
      <w:bookmarkStart w:id="235" w:name="_Toc380693525"/>
      <w:bookmarkStart w:id="236" w:name="_Toc380693714"/>
      <w:bookmarkStart w:id="237" w:name="_Toc380696927"/>
      <w:bookmarkStart w:id="238" w:name="_Toc380734590"/>
      <w:bookmarkStart w:id="239" w:name="_Toc380756469"/>
      <w:bookmarkStart w:id="240" w:name="_Toc380693526"/>
      <w:bookmarkStart w:id="241" w:name="_Toc380693715"/>
      <w:bookmarkStart w:id="242" w:name="_Toc380696928"/>
      <w:bookmarkStart w:id="243" w:name="_Toc380734591"/>
      <w:bookmarkStart w:id="244" w:name="_Toc380756470"/>
      <w:bookmarkStart w:id="245" w:name="_Toc380734592"/>
      <w:bookmarkStart w:id="246" w:name="_Toc380756471"/>
      <w:bookmarkStart w:id="247" w:name="_Toc380734593"/>
      <w:bookmarkStart w:id="248" w:name="_Toc380756472"/>
      <w:bookmarkStart w:id="249" w:name="_Toc380734594"/>
      <w:bookmarkStart w:id="250" w:name="_Toc380756473"/>
      <w:bookmarkStart w:id="251" w:name="_Toc380734595"/>
      <w:bookmarkStart w:id="252" w:name="_Toc380756474"/>
      <w:bookmarkStart w:id="253" w:name="_Toc380734596"/>
      <w:bookmarkStart w:id="254" w:name="_Toc380756475"/>
      <w:bookmarkStart w:id="255" w:name="_Toc380734597"/>
      <w:bookmarkStart w:id="256" w:name="_Toc380756476"/>
      <w:bookmarkStart w:id="257" w:name="_Toc380734598"/>
      <w:bookmarkStart w:id="258" w:name="_Toc380756477"/>
      <w:bookmarkStart w:id="259" w:name="_Toc379537590"/>
      <w:bookmarkStart w:id="260" w:name="_Toc379537591"/>
      <w:bookmarkStart w:id="261" w:name="_Toc379537592"/>
      <w:bookmarkStart w:id="262" w:name="_Toc379537593"/>
      <w:bookmarkStart w:id="263" w:name="_Toc379537594"/>
      <w:bookmarkStart w:id="264" w:name="_Toc379537595"/>
      <w:bookmarkStart w:id="265" w:name="_Toc379537596"/>
      <w:bookmarkStart w:id="266" w:name="_Toc379537597"/>
      <w:bookmarkStart w:id="267" w:name="_Toc379537598"/>
      <w:bookmarkStart w:id="268" w:name="_Toc379537599"/>
      <w:bookmarkStart w:id="269" w:name="_Toc379537600"/>
      <w:bookmarkStart w:id="270" w:name="_Toc379537601"/>
      <w:bookmarkStart w:id="271" w:name="_Toc379537602"/>
      <w:bookmarkStart w:id="272" w:name="_Toc379537603"/>
      <w:bookmarkStart w:id="273" w:name="_Toc379537604"/>
      <w:bookmarkStart w:id="274" w:name="_Toc379537605"/>
      <w:bookmarkStart w:id="275" w:name="_Toc379537606"/>
      <w:bookmarkStart w:id="276" w:name="_Toc379537607"/>
      <w:bookmarkStart w:id="277" w:name="_Toc379537608"/>
      <w:bookmarkStart w:id="278" w:name="_Toc379537609"/>
      <w:bookmarkStart w:id="279" w:name="_Toc379537610"/>
      <w:bookmarkStart w:id="280" w:name="_Toc379537611"/>
      <w:bookmarkStart w:id="281" w:name="_Toc379537612"/>
      <w:bookmarkStart w:id="282" w:name="_Toc379537613"/>
      <w:bookmarkStart w:id="283" w:name="_Toc379537614"/>
      <w:bookmarkStart w:id="284" w:name="_Toc379537615"/>
      <w:bookmarkStart w:id="285" w:name="_Toc379537616"/>
      <w:bookmarkStart w:id="286" w:name="_Toc379537617"/>
      <w:bookmarkStart w:id="287" w:name="_Toc379537618"/>
      <w:bookmarkStart w:id="288" w:name="_Toc379537619"/>
      <w:bookmarkStart w:id="289" w:name="_Toc379537620"/>
      <w:bookmarkStart w:id="290" w:name="_Toc379537621"/>
      <w:bookmarkStart w:id="291" w:name="_Toc379537622"/>
      <w:bookmarkStart w:id="292" w:name="_Toc379537623"/>
      <w:bookmarkStart w:id="293" w:name="_Toc379537624"/>
      <w:bookmarkStart w:id="294" w:name="_Toc379537625"/>
      <w:bookmarkStart w:id="295" w:name="_Toc379537626"/>
      <w:bookmarkStart w:id="296" w:name="_Toc379537627"/>
      <w:bookmarkStart w:id="297" w:name="_Toc379537628"/>
      <w:bookmarkStart w:id="298" w:name="_Toc379537629"/>
      <w:bookmarkStart w:id="299" w:name="_Toc379537630"/>
      <w:bookmarkStart w:id="300" w:name="_Toc379537631"/>
      <w:bookmarkStart w:id="301" w:name="_Toc379537632"/>
      <w:bookmarkStart w:id="302" w:name="_Toc379537633"/>
      <w:bookmarkStart w:id="303" w:name="_Toc379537634"/>
      <w:bookmarkStart w:id="304" w:name="_Toc379537635"/>
      <w:bookmarkStart w:id="305" w:name="_Toc379537636"/>
      <w:bookmarkStart w:id="306" w:name="_Toc379537637"/>
      <w:bookmarkStart w:id="307" w:name="_Toc379537638"/>
      <w:bookmarkStart w:id="308" w:name="_Toc379537639"/>
      <w:bookmarkStart w:id="309" w:name="_Toc379537640"/>
      <w:bookmarkStart w:id="310" w:name="_Toc379537641"/>
      <w:bookmarkStart w:id="311" w:name="_Toc379537642"/>
      <w:bookmarkStart w:id="312" w:name="_Toc379537643"/>
      <w:bookmarkStart w:id="313" w:name="_Toc379537644"/>
      <w:bookmarkStart w:id="314" w:name="_Toc379537645"/>
      <w:bookmarkStart w:id="315" w:name="_Toc379537646"/>
      <w:bookmarkStart w:id="316" w:name="_Toc379537647"/>
      <w:bookmarkStart w:id="317" w:name="_Toc379537648"/>
      <w:bookmarkStart w:id="318" w:name="_Toc379537649"/>
      <w:bookmarkStart w:id="319" w:name="_Toc379537650"/>
      <w:bookmarkStart w:id="320" w:name="_Toc379537651"/>
      <w:bookmarkStart w:id="321" w:name="_Toc379537652"/>
      <w:bookmarkStart w:id="322" w:name="_Toc379537653"/>
      <w:bookmarkStart w:id="323" w:name="_Toc379537654"/>
      <w:bookmarkStart w:id="324" w:name="_Ref377462760"/>
      <w:bookmarkStart w:id="325" w:name="_Toc377463021"/>
      <w:bookmarkStart w:id="326" w:name="_Ref377463529"/>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ins w:id="327" w:author="Christy Caudill" w:date="2014-04-01T11:18:00Z">
        <w:r w:rsidRPr="00CD3499">
          <w:rPr>
            <w:b/>
            <w:rPrChange w:id="328" w:author="Christy Caudill" w:date="2014-04-01T11:19:00Z">
              <w:rPr/>
            </w:rPrChange>
          </w:rPr>
          <w:t xml:space="preserve">Installation </w:t>
        </w:r>
      </w:ins>
      <w:del w:id="329" w:author="Christy Caudill" w:date="2014-04-01T11:18:00Z">
        <w:r w:rsidR="00D03C98" w:rsidRPr="00CD3499" w:rsidDel="00CD3499">
          <w:rPr>
            <w:b/>
            <w:rPrChange w:id="330" w:author="Christy Caudill" w:date="2014-04-01T11:19:00Z">
              <w:rPr/>
            </w:rPrChange>
          </w:rPr>
          <w:delText>P</w:delText>
        </w:r>
      </w:del>
      <w:r w:rsidR="00D03C98" w:rsidRPr="00CD3499">
        <w:rPr>
          <w:b/>
          <w:rPrChange w:id="331" w:author="Christy Caudill" w:date="2014-04-01T11:19:00Z">
            <w:rPr/>
          </w:rPrChange>
        </w:rPr>
        <w:t>r</w:t>
      </w:r>
      <w:ins w:id="332" w:author="Christy Caudill" w:date="2014-04-01T11:18:00Z">
        <w:r w:rsidRPr="00CD3499">
          <w:rPr>
            <w:b/>
            <w:rPrChange w:id="333" w:author="Christy Caudill" w:date="2014-04-01T11:19:00Z">
              <w:rPr/>
            </w:rPrChange>
          </w:rPr>
          <w:t>p</w:t>
        </w:r>
      </w:ins>
      <w:r w:rsidR="00D03C98" w:rsidRPr="00CD3499">
        <w:rPr>
          <w:b/>
          <w:rPrChange w:id="334" w:author="Christy Caudill" w:date="2014-04-01T11:19:00Z">
            <w:rPr/>
          </w:rPrChange>
        </w:rPr>
        <w:t>erequisites</w:t>
      </w:r>
      <w:bookmarkEnd w:id="324"/>
      <w:bookmarkEnd w:id="325"/>
      <w:bookmarkEnd w:id="326"/>
    </w:p>
    <w:p w14:paraId="0B3B5121" w14:textId="77777777" w:rsidR="006900EA" w:rsidRPr="005E68DF" w:rsidRDefault="006900EA">
      <w:pPr>
        <w:spacing w:line="240" w:lineRule="auto"/>
        <w:pPrChange w:id="335" w:author="Christy Caudill" w:date="2014-04-01T11:19:00Z">
          <w:pPr/>
        </w:pPrChange>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rPr>
          <w:ins w:id="336" w:author="Christy Caudill" w:date="2014-04-01T11:19:00Z"/>
        </w:rPr>
      </w:pPr>
      <w:r w:rsidRPr="005E68DF">
        <w:lastRenderedPageBreak/>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pPr>
        <w:pStyle w:val="ListBullet"/>
        <w:numPr>
          <w:ilvl w:val="0"/>
          <w:numId w:val="0"/>
        </w:numPr>
        <w:ind w:left="720"/>
        <w:pPrChange w:id="337" w:author="Christy Caudill" w:date="2014-04-01T11:19:00Z">
          <w:pPr>
            <w:pStyle w:val="ListBullet"/>
          </w:pPr>
        </w:pPrChange>
      </w:pPr>
    </w:p>
    <w:p w14:paraId="61070AE9" w14:textId="75D45E02" w:rsidR="006900EA" w:rsidRPr="005E68DF" w:rsidRDefault="00F275A4">
      <w:pPr>
        <w:spacing w:line="240" w:lineRule="auto"/>
        <w:pPrChange w:id="338" w:author="Christy Caudill" w:date="2014-04-01T11:19:00Z">
          <w:pPr/>
        </w:pPrChange>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r w:rsidR="00D32DEE" w:rsidRPr="00CD3499">
        <w:fldChar w:fldCharType="begin"/>
      </w:r>
      <w:r w:rsidR="00D32DEE">
        <w:instrText xml:space="preserve"> HYPERLINK  \l "_Creating_an_Ubuntu" </w:instrText>
      </w:r>
      <w:r w:rsidR="00D32DEE" w:rsidRPr="00CD3499">
        <w:fldChar w:fldCharType="separate"/>
      </w:r>
      <w:r w:rsidR="00793177" w:rsidRPr="00D32DEE">
        <w:rPr>
          <w:rStyle w:val="Hyperlink"/>
          <w:rFonts w:asciiTheme="minorHAnsi" w:hAnsiTheme="minorHAnsi"/>
        </w:rPr>
        <w:t>Appendix A</w:t>
      </w:r>
      <w:r w:rsidR="00D32DEE" w:rsidRPr="00CD3499">
        <w:rPr>
          <w:rStyle w:val="Hyperlink"/>
          <w:rFonts w:asciiTheme="minorHAnsi" w:hAnsiTheme="minorHAnsi"/>
        </w:rPr>
        <w:fldChar w:fldCharType="end"/>
      </w:r>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339" w:name="_Toc379537656"/>
      <w:bookmarkStart w:id="340" w:name="_Toc379537657"/>
      <w:bookmarkStart w:id="341" w:name="_Toc379537658"/>
      <w:bookmarkStart w:id="342" w:name="_Toc379537659"/>
      <w:bookmarkStart w:id="343" w:name="_Toc379537660"/>
      <w:bookmarkStart w:id="344" w:name="_Toc379537661"/>
      <w:bookmarkStart w:id="345" w:name="_Toc379537691"/>
      <w:bookmarkStart w:id="346" w:name="_Toc378853151"/>
      <w:bookmarkStart w:id="347" w:name="_Toc379537692"/>
      <w:bookmarkStart w:id="348" w:name="_Ref377462812"/>
      <w:bookmarkStart w:id="349" w:name="_Toc377463032"/>
      <w:bookmarkStart w:id="350" w:name="_Toc384030964"/>
      <w:bookmarkStart w:id="351" w:name="_Toc384049969"/>
      <w:bookmarkEnd w:id="339"/>
      <w:bookmarkEnd w:id="340"/>
      <w:bookmarkEnd w:id="341"/>
      <w:bookmarkEnd w:id="342"/>
      <w:bookmarkEnd w:id="343"/>
      <w:bookmarkEnd w:id="344"/>
      <w:bookmarkEnd w:id="345"/>
      <w:bookmarkEnd w:id="346"/>
      <w:bookmarkEnd w:id="347"/>
      <w:r w:rsidRPr="00A90F7B">
        <w:t>Install the NGDS Software Stack</w:t>
      </w:r>
      <w:bookmarkEnd w:id="348"/>
      <w:bookmarkEnd w:id="349"/>
      <w:bookmarkEnd w:id="350"/>
      <w:bookmarkEnd w:id="351"/>
    </w:p>
    <w:p w14:paraId="6AA84723" w14:textId="6673140F"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w:t>
      </w:r>
      <w:del w:id="352" w:author="Christy Caudill" w:date="2014-04-01T11:20:00Z">
        <w:r w:rsidR="00D32DEE" w:rsidDel="00CD3499">
          <w:delText>all</w:delText>
        </w:r>
      </w:del>
      <w:r w:rsidR="00D32DEE">
        <w:t xml:space="preserve"> of</w:t>
      </w:r>
      <w:r w:rsidR="00D32DEE" w:rsidRPr="005E68DF">
        <w:t xml:space="preserve"> </w:t>
      </w:r>
      <w:r w:rsidR="00D32DEE">
        <w:t>which</w:t>
      </w:r>
      <w:ins w:id="353" w:author="Christy Caudill" w:date="2014-04-01T11:20:00Z">
        <w:r w:rsidR="00CD3499">
          <w:t xml:space="preserve"> </w:t>
        </w:r>
      </w:ins>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del w:id="354" w:author="Christy Caudill" w:date="2014-04-01T11:20:00Z">
        <w:r w:rsidR="00533194" w:rsidRPr="00A90F7B" w:rsidDel="00CD3499">
          <w:delText>Install Gi</w:delText>
        </w:r>
      </w:del>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access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Pr="00A90F7B" w:rsidRDefault="006D43CC" w:rsidP="00A90F7B">
      <w:pPr>
        <w:pStyle w:val="ListBullet2"/>
      </w:pPr>
      <w:r w:rsidRPr="00A90F7B">
        <w:t>gdal</w:t>
      </w:r>
    </w:p>
    <w:p w14:paraId="0CB95F77" w14:textId="39AD7925" w:rsidR="00A93F9A" w:rsidDel="00C027BF" w:rsidRDefault="00A93F9A" w:rsidP="00A90F7B">
      <w:pPr>
        <w:rPr>
          <w:del w:id="355" w:author="Christy Caudill" w:date="2014-04-01T11:25:00Z"/>
        </w:rPr>
      </w:pPr>
    </w:p>
    <w:p w14:paraId="308AC225" w14:textId="7C6665E5" w:rsidR="00C027BF" w:rsidRPr="00415183" w:rsidRDefault="00727188" w:rsidP="00C027BF">
      <w:pPr>
        <w:rPr>
          <w:ins w:id="356" w:author="Christy Caudill" w:date="2014-04-01T11:24:00Z"/>
        </w:rPr>
      </w:pPr>
      <w:del w:id="357" w:author="Christy Caudill" w:date="2014-04-01T11:25:00Z">
        <w:r w:rsidDel="00C027BF">
          <w:delText xml:space="preserve"> </w:delText>
        </w:r>
      </w:del>
      <w:ins w:id="358" w:author="Christy Caudill" w:date="2014-04-01T11:24:00Z">
        <w:r w:rsidR="00C027BF">
          <w:t>Figure 1 provides a visual representation of</w:t>
        </w:r>
        <w:r w:rsidR="00C027BF" w:rsidRPr="00415183">
          <w:t xml:space="preserve"> the manner in which these components interact</w:t>
        </w:r>
        <w:r w:rsidR="00C027BF">
          <w:t>. Components higher in the figure have dependencies on the components beneath the box in which they are depicted. For instance Apache SOLR is a Java servlet that is hosted by the Tomcat application server, which requires a Java environment to execute Java programs. The Upstart process (an Ubuntu operating system service) monitors processes and restarts them if there are any crashes, and that service (among many others…) depends on the foundation functionality of the Ubuntu (Linux) operating system for file access, interaction with the user, and many other functions.</w:t>
        </w:r>
      </w:ins>
    </w:p>
    <w:p w14:paraId="58D1EF7E" w14:textId="77777777" w:rsidR="00C027BF" w:rsidRDefault="00C027BF">
      <w:pPr>
        <w:rPr>
          <w:ins w:id="359" w:author="Christy Caudill" w:date="2014-04-01T11:24:00Z"/>
        </w:rPr>
      </w:pPr>
    </w:p>
    <w:p w14:paraId="38942235" w14:textId="7DAA68E0" w:rsidR="00CD3499" w:rsidRDefault="00C027BF">
      <w:pPr>
        <w:rPr>
          <w:ins w:id="360" w:author="Christy Caudill" w:date="2014-04-01T11:22:00Z"/>
        </w:rPr>
      </w:pPr>
      <w:r w:rsidRPr="00D463E8">
        <w:rPr>
          <w:noProof/>
        </w:rPr>
        <w:lastRenderedPageBreak/>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2D3D88" w:rsidRPr="0017463B" w:rsidRDefault="002D3D88"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2D3D88" w:rsidRPr="0017463B" w:rsidRDefault="002D3D88"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2D3D88" w:rsidRPr="0017463B" w:rsidRDefault="002D3D88" w:rsidP="0017463B">
                                  <w:pPr>
                                    <w:spacing w:after="0" w:line="240" w:lineRule="auto"/>
                                    <w:contextualSpacing/>
                                    <w:jc w:val="center"/>
                                    <w:rPr>
                                      <w:sz w:val="12"/>
                                    </w:rPr>
                                  </w:pPr>
                                  <w:r w:rsidRPr="0017463B">
                                    <w:rPr>
                                      <w:sz w:val="12"/>
                                    </w:rPr>
                                    <w:t xml:space="preserve">Ubuntu </w:t>
                                  </w:r>
                                </w:p>
                                <w:p w14:paraId="0D7A4B64" w14:textId="77777777" w:rsidR="002D3D88" w:rsidRPr="0017463B" w:rsidRDefault="002D3D88"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2D3D88" w:rsidRPr="0017463B" w:rsidRDefault="002D3D88" w:rsidP="0017463B">
                                  <w:pPr>
                                    <w:spacing w:after="0" w:line="240" w:lineRule="auto"/>
                                    <w:contextualSpacing/>
                                    <w:jc w:val="center"/>
                                    <w:rPr>
                                      <w:sz w:val="12"/>
                                    </w:rPr>
                                  </w:pPr>
                                  <w:r w:rsidRPr="0017463B">
                                    <w:rPr>
                                      <w:sz w:val="12"/>
                                    </w:rPr>
                                    <w:t>GDAL</w:t>
                                  </w:r>
                                </w:p>
                                <w:p w14:paraId="262EB545" w14:textId="77777777" w:rsidR="002D3D88" w:rsidRPr="0017463B" w:rsidRDefault="002D3D88"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2D3D88" w:rsidRPr="0017463B" w:rsidRDefault="002D3D88"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2D3D88" w:rsidRPr="0017463B" w:rsidRDefault="002D3D88" w:rsidP="0017463B">
                                  <w:pPr>
                                    <w:spacing w:after="0" w:line="240" w:lineRule="auto"/>
                                    <w:contextualSpacing/>
                                    <w:jc w:val="center"/>
                                    <w:rPr>
                                      <w:sz w:val="12"/>
                                    </w:rPr>
                                  </w:pPr>
                                  <w:r w:rsidRPr="0017463B">
                                    <w:rPr>
                                      <w:sz w:val="12"/>
                                    </w:rPr>
                                    <w:t>NGDS</w:t>
                                  </w:r>
                                </w:p>
                                <w:p w14:paraId="7572D29B" w14:textId="77777777" w:rsidR="002D3D88" w:rsidRPr="0017463B" w:rsidRDefault="002D3D88" w:rsidP="0017463B">
                                  <w:pPr>
                                    <w:spacing w:after="0" w:line="240" w:lineRule="auto"/>
                                    <w:contextualSpacing/>
                                    <w:jc w:val="center"/>
                                    <w:rPr>
                                      <w:sz w:val="12"/>
                                    </w:rPr>
                                  </w:pPr>
                                  <w:r w:rsidRPr="0017463B">
                                    <w:rPr>
                                      <w:sz w:val="12"/>
                                    </w:rPr>
                                    <w:t>Harvester</w:t>
                                  </w:r>
                                </w:p>
                                <w:p w14:paraId="51067B12" w14:textId="77777777" w:rsidR="002D3D88" w:rsidRPr="0017463B" w:rsidRDefault="002D3D88"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2D3D88" w:rsidRPr="0017463B" w:rsidRDefault="002D3D88" w:rsidP="0017463B">
                                  <w:pPr>
                                    <w:spacing w:after="0" w:line="240" w:lineRule="auto"/>
                                    <w:contextualSpacing/>
                                    <w:jc w:val="center"/>
                                    <w:rPr>
                                      <w:sz w:val="12"/>
                                    </w:rPr>
                                  </w:pPr>
                                  <w:r w:rsidRPr="0017463B">
                                    <w:rPr>
                                      <w:sz w:val="12"/>
                                    </w:rPr>
                                    <w:t>Java Development Kit</w:t>
                                  </w:r>
                                </w:p>
                                <w:p w14:paraId="2D841A81" w14:textId="77777777" w:rsidR="002D3D88" w:rsidRPr="0017463B" w:rsidRDefault="002D3D88"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2D3D88" w:rsidRPr="0017463B" w:rsidRDefault="002D3D88" w:rsidP="0017463B">
                                  <w:pPr>
                                    <w:spacing w:after="0" w:line="240" w:lineRule="auto"/>
                                    <w:contextualSpacing/>
                                    <w:jc w:val="center"/>
                                    <w:rPr>
                                      <w:sz w:val="12"/>
                                    </w:rPr>
                                  </w:pPr>
                                  <w:r w:rsidRPr="0017463B">
                                    <w:rPr>
                                      <w:sz w:val="12"/>
                                    </w:rPr>
                                    <w:t xml:space="preserve">Postgres </w:t>
                                  </w:r>
                                </w:p>
                                <w:p w14:paraId="397461C1" w14:textId="77777777" w:rsidR="002D3D88" w:rsidRPr="0017463B" w:rsidRDefault="002D3D88"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2D3D88" w:rsidRPr="0017463B" w:rsidRDefault="002D3D88" w:rsidP="0017463B">
                                  <w:pPr>
                                    <w:spacing w:after="0" w:line="240" w:lineRule="auto"/>
                                    <w:contextualSpacing/>
                                    <w:jc w:val="center"/>
                                    <w:rPr>
                                      <w:sz w:val="12"/>
                                    </w:rPr>
                                  </w:pPr>
                                  <w:r w:rsidRPr="0017463B">
                                    <w:rPr>
                                      <w:sz w:val="12"/>
                                    </w:rPr>
                                    <w:t>Apache Tomcat</w:t>
                                  </w:r>
                                </w:p>
                                <w:p w14:paraId="13280F3A" w14:textId="77777777" w:rsidR="002D3D88" w:rsidRPr="0017463B" w:rsidRDefault="002D3D88"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2D3D88" w:rsidRPr="0017463B" w:rsidRDefault="002D3D88"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2D3D88" w:rsidRPr="0017463B" w:rsidRDefault="002D3D88"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2D3D88" w:rsidRPr="0017463B" w:rsidRDefault="002D3D88"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2D3D88" w:rsidRPr="0017463B" w:rsidRDefault="002D3D88"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2D3D88" w:rsidRPr="0017463B" w:rsidRDefault="002D3D88"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2D3D88" w:rsidRDefault="002D3D88" w:rsidP="0017463B">
                                  <w:pPr>
                                    <w:spacing w:after="0" w:line="240" w:lineRule="auto"/>
                                    <w:contextualSpacing/>
                                    <w:jc w:val="center"/>
                                    <w:rPr>
                                      <w:sz w:val="12"/>
                                    </w:rPr>
                                  </w:pPr>
                                  <w:r>
                                    <w:rPr>
                                      <w:sz w:val="12"/>
                                    </w:rPr>
                                    <w:t>DatastoreR</w:t>
                                  </w:r>
                                </w:p>
                                <w:p w14:paraId="208E9712" w14:textId="77777777" w:rsidR="002D3D88" w:rsidRPr="0017463B" w:rsidRDefault="002D3D88"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2D3D88" w:rsidRPr="00D03A8A" w:rsidRDefault="002D3D88" w:rsidP="0017463B">
                                  <w:pPr>
                                    <w:spacing w:after="0" w:line="240" w:lineRule="auto"/>
                                    <w:contextualSpacing/>
                                    <w:jc w:val="center"/>
                                    <w:rPr>
                                      <w:sz w:val="12"/>
                                    </w:rPr>
                                  </w:pPr>
                                  <w:r>
                                    <w:rPr>
                                      <w:sz w:val="12"/>
                                    </w:rPr>
                                    <w:t>Datastore</w:t>
                                  </w:r>
                                </w:p>
                                <w:p w14:paraId="07CA9AE8" w14:textId="77777777" w:rsidR="002D3D88" w:rsidRPr="0017463B" w:rsidRDefault="002D3D88"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2D3D88" w:rsidRPr="00D03A8A" w:rsidRDefault="002D3D88" w:rsidP="0017463B">
                                  <w:pPr>
                                    <w:spacing w:after="0" w:line="240" w:lineRule="auto"/>
                                    <w:contextualSpacing/>
                                    <w:jc w:val="center"/>
                                    <w:rPr>
                                      <w:sz w:val="12"/>
                                    </w:rPr>
                                  </w:pPr>
                                  <w:r>
                                    <w:rPr>
                                      <w:sz w:val="12"/>
                                    </w:rPr>
                                    <w:t>NGDS</w:t>
                                  </w:r>
                                </w:p>
                                <w:p w14:paraId="4C7EA085" w14:textId="77777777" w:rsidR="002D3D88" w:rsidRPr="0017463B" w:rsidRDefault="002D3D88"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2D3D88" w:rsidRDefault="002D3D88" w:rsidP="0017463B">
                                  <w:pPr>
                                    <w:spacing w:after="0" w:line="240" w:lineRule="auto"/>
                                    <w:contextualSpacing/>
                                    <w:jc w:val="center"/>
                                    <w:rPr>
                                      <w:sz w:val="12"/>
                                    </w:rPr>
                                  </w:pPr>
                                  <w:r>
                                    <w:rPr>
                                      <w:sz w:val="12"/>
                                    </w:rPr>
                                    <w:t>Spatial</w:t>
                                  </w:r>
                                </w:p>
                                <w:p w14:paraId="2022154C" w14:textId="77777777" w:rsidR="002D3D88" w:rsidRPr="0017463B" w:rsidRDefault="002D3D88"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2D3D88" w:rsidRDefault="002D3D88" w:rsidP="0017463B">
                                  <w:pPr>
                                    <w:spacing w:after="0" w:line="240" w:lineRule="auto"/>
                                    <w:contextualSpacing/>
                                    <w:jc w:val="center"/>
                                    <w:rPr>
                                      <w:sz w:val="12"/>
                                    </w:rPr>
                                  </w:pPr>
                                  <w:r>
                                    <w:rPr>
                                      <w:sz w:val="12"/>
                                    </w:rPr>
                                    <w:t>Importlib</w:t>
                                  </w:r>
                                </w:p>
                                <w:p w14:paraId="46D89C32" w14:textId="77777777" w:rsidR="002D3D88" w:rsidRPr="0017463B" w:rsidRDefault="002D3D88"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2D3D88" w:rsidRDefault="002D3D88" w:rsidP="0017463B">
                                  <w:pPr>
                                    <w:spacing w:after="0" w:line="240" w:lineRule="auto"/>
                                    <w:contextualSpacing/>
                                    <w:jc w:val="center"/>
                                    <w:rPr>
                                      <w:sz w:val="12"/>
                                    </w:rPr>
                                  </w:pPr>
                                  <w:r>
                                    <w:rPr>
                                      <w:sz w:val="12"/>
                                    </w:rPr>
                                    <w:t>Apache</w:t>
                                  </w:r>
                                </w:p>
                                <w:p w14:paraId="588A99D6" w14:textId="77777777" w:rsidR="002D3D88" w:rsidRPr="0017463B" w:rsidRDefault="002D3D88"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2D3D88" w:rsidRPr="0017463B" w:rsidRDefault="002D3D88"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2D3D88" w:rsidRPr="00F8738E" w:rsidRDefault="002D3D88">
                              <w:pPr>
                                <w:pStyle w:val="Caption"/>
                                <w:jc w:val="center"/>
                                <w:rPr>
                                  <w:noProof/>
                                </w:rPr>
                                <w:pPrChange w:id="361" w:author="Christy Caudill" w:date="2014-04-01T11:24:00Z">
                                  <w:pPr>
                                    <w:pStyle w:val="Caption"/>
                                  </w:pPr>
                                </w:pPrChange>
                              </w:pPr>
                              <w:bookmarkStart w:id="362" w:name="_Toc382558280"/>
                              <w:r>
                                <w:t xml:space="preserve">Figure </w:t>
                              </w:r>
                              <w:fldSimple w:instr=" SEQ Figure \* ARABIC ">
                                <w:r>
                                  <w:rPr>
                                    <w:noProof/>
                                  </w:rPr>
                                  <w:t>1</w:t>
                                </w:r>
                              </w:fldSimple>
                              <w:r>
                                <w:t>: NGDS Software Stack in Production Mode</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9ABF2D"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2D3D88" w:rsidRPr="0017463B" w:rsidRDefault="002D3D88"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2D3D88" w:rsidRPr="0017463B" w:rsidRDefault="002D3D88"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2D3D88" w:rsidRPr="0017463B" w:rsidRDefault="002D3D88" w:rsidP="0017463B">
                            <w:pPr>
                              <w:spacing w:after="0" w:line="240" w:lineRule="auto"/>
                              <w:contextualSpacing/>
                              <w:jc w:val="center"/>
                              <w:rPr>
                                <w:sz w:val="12"/>
                              </w:rPr>
                            </w:pPr>
                            <w:r w:rsidRPr="0017463B">
                              <w:rPr>
                                <w:sz w:val="12"/>
                              </w:rPr>
                              <w:t xml:space="preserve">Ubuntu </w:t>
                            </w:r>
                          </w:p>
                          <w:p w14:paraId="0D7A4B64" w14:textId="77777777" w:rsidR="002D3D88" w:rsidRPr="0017463B" w:rsidRDefault="002D3D88"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2D3D88" w:rsidRPr="0017463B" w:rsidRDefault="002D3D88" w:rsidP="0017463B">
                            <w:pPr>
                              <w:spacing w:after="0" w:line="240" w:lineRule="auto"/>
                              <w:contextualSpacing/>
                              <w:jc w:val="center"/>
                              <w:rPr>
                                <w:sz w:val="12"/>
                              </w:rPr>
                            </w:pPr>
                            <w:r w:rsidRPr="0017463B">
                              <w:rPr>
                                <w:sz w:val="12"/>
                              </w:rPr>
                              <w:t>GDAL</w:t>
                            </w:r>
                          </w:p>
                          <w:p w14:paraId="262EB545" w14:textId="77777777" w:rsidR="002D3D88" w:rsidRPr="0017463B" w:rsidRDefault="002D3D88"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2D3D88" w:rsidRPr="0017463B" w:rsidRDefault="002D3D88"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2D3D88" w:rsidRPr="0017463B" w:rsidRDefault="002D3D88" w:rsidP="0017463B">
                            <w:pPr>
                              <w:spacing w:after="0" w:line="240" w:lineRule="auto"/>
                              <w:contextualSpacing/>
                              <w:jc w:val="center"/>
                              <w:rPr>
                                <w:sz w:val="12"/>
                              </w:rPr>
                            </w:pPr>
                            <w:r w:rsidRPr="0017463B">
                              <w:rPr>
                                <w:sz w:val="12"/>
                              </w:rPr>
                              <w:t>NGDS</w:t>
                            </w:r>
                          </w:p>
                          <w:p w14:paraId="7572D29B" w14:textId="77777777" w:rsidR="002D3D88" w:rsidRPr="0017463B" w:rsidRDefault="002D3D88" w:rsidP="0017463B">
                            <w:pPr>
                              <w:spacing w:after="0" w:line="240" w:lineRule="auto"/>
                              <w:contextualSpacing/>
                              <w:jc w:val="center"/>
                              <w:rPr>
                                <w:sz w:val="12"/>
                              </w:rPr>
                            </w:pPr>
                            <w:r w:rsidRPr="0017463B">
                              <w:rPr>
                                <w:sz w:val="12"/>
                              </w:rPr>
                              <w:t>Harvester</w:t>
                            </w:r>
                          </w:p>
                          <w:p w14:paraId="51067B12" w14:textId="77777777" w:rsidR="002D3D88" w:rsidRPr="0017463B" w:rsidRDefault="002D3D88"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2D3D88" w:rsidRPr="0017463B" w:rsidRDefault="002D3D88" w:rsidP="0017463B">
                            <w:pPr>
                              <w:spacing w:after="0" w:line="240" w:lineRule="auto"/>
                              <w:contextualSpacing/>
                              <w:jc w:val="center"/>
                              <w:rPr>
                                <w:sz w:val="12"/>
                              </w:rPr>
                            </w:pPr>
                            <w:r w:rsidRPr="0017463B">
                              <w:rPr>
                                <w:sz w:val="12"/>
                              </w:rPr>
                              <w:t>Java Development Kit</w:t>
                            </w:r>
                          </w:p>
                          <w:p w14:paraId="2D841A81" w14:textId="77777777" w:rsidR="002D3D88" w:rsidRPr="0017463B" w:rsidRDefault="002D3D88"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2D3D88" w:rsidRPr="0017463B" w:rsidRDefault="002D3D88" w:rsidP="0017463B">
                            <w:pPr>
                              <w:spacing w:after="0" w:line="240" w:lineRule="auto"/>
                              <w:contextualSpacing/>
                              <w:jc w:val="center"/>
                              <w:rPr>
                                <w:sz w:val="12"/>
                              </w:rPr>
                            </w:pPr>
                            <w:r w:rsidRPr="0017463B">
                              <w:rPr>
                                <w:sz w:val="12"/>
                              </w:rPr>
                              <w:t xml:space="preserve">Postgres </w:t>
                            </w:r>
                          </w:p>
                          <w:p w14:paraId="397461C1" w14:textId="77777777" w:rsidR="002D3D88" w:rsidRPr="0017463B" w:rsidRDefault="002D3D88"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2D3D88" w:rsidRPr="0017463B" w:rsidRDefault="002D3D88" w:rsidP="0017463B">
                            <w:pPr>
                              <w:spacing w:after="0" w:line="240" w:lineRule="auto"/>
                              <w:contextualSpacing/>
                              <w:jc w:val="center"/>
                              <w:rPr>
                                <w:sz w:val="12"/>
                              </w:rPr>
                            </w:pPr>
                            <w:r w:rsidRPr="0017463B">
                              <w:rPr>
                                <w:sz w:val="12"/>
                              </w:rPr>
                              <w:t>Apache Tomcat</w:t>
                            </w:r>
                          </w:p>
                          <w:p w14:paraId="13280F3A" w14:textId="77777777" w:rsidR="002D3D88" w:rsidRPr="0017463B" w:rsidRDefault="002D3D88"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2D3D88" w:rsidRPr="0017463B" w:rsidRDefault="002D3D88"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2D3D88" w:rsidRPr="0017463B" w:rsidRDefault="002D3D88"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2D3D88" w:rsidRPr="0017463B" w:rsidRDefault="002D3D88"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2D3D88" w:rsidRPr="0017463B" w:rsidRDefault="002D3D88"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2D3D88" w:rsidRPr="0017463B" w:rsidRDefault="002D3D88"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2D3D88" w:rsidRDefault="002D3D88" w:rsidP="0017463B">
                            <w:pPr>
                              <w:spacing w:after="0" w:line="240" w:lineRule="auto"/>
                              <w:contextualSpacing/>
                              <w:jc w:val="center"/>
                              <w:rPr>
                                <w:sz w:val="12"/>
                              </w:rPr>
                            </w:pPr>
                            <w:r>
                              <w:rPr>
                                <w:sz w:val="12"/>
                              </w:rPr>
                              <w:t>DatastoreR</w:t>
                            </w:r>
                          </w:p>
                          <w:p w14:paraId="208E9712" w14:textId="77777777" w:rsidR="002D3D88" w:rsidRPr="0017463B" w:rsidRDefault="002D3D88"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2D3D88" w:rsidRPr="00D03A8A" w:rsidRDefault="002D3D88" w:rsidP="0017463B">
                            <w:pPr>
                              <w:spacing w:after="0" w:line="240" w:lineRule="auto"/>
                              <w:contextualSpacing/>
                              <w:jc w:val="center"/>
                              <w:rPr>
                                <w:sz w:val="12"/>
                              </w:rPr>
                            </w:pPr>
                            <w:r>
                              <w:rPr>
                                <w:sz w:val="12"/>
                              </w:rPr>
                              <w:t>Datastore</w:t>
                            </w:r>
                          </w:p>
                          <w:p w14:paraId="07CA9AE8" w14:textId="77777777" w:rsidR="002D3D88" w:rsidRPr="0017463B" w:rsidRDefault="002D3D88"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2D3D88" w:rsidRPr="00D03A8A" w:rsidRDefault="002D3D88" w:rsidP="0017463B">
                            <w:pPr>
                              <w:spacing w:after="0" w:line="240" w:lineRule="auto"/>
                              <w:contextualSpacing/>
                              <w:jc w:val="center"/>
                              <w:rPr>
                                <w:sz w:val="12"/>
                              </w:rPr>
                            </w:pPr>
                            <w:r>
                              <w:rPr>
                                <w:sz w:val="12"/>
                              </w:rPr>
                              <w:t>NGDS</w:t>
                            </w:r>
                          </w:p>
                          <w:p w14:paraId="4C7EA085" w14:textId="77777777" w:rsidR="002D3D88" w:rsidRPr="0017463B" w:rsidRDefault="002D3D88"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2D3D88" w:rsidRDefault="002D3D88" w:rsidP="0017463B">
                            <w:pPr>
                              <w:spacing w:after="0" w:line="240" w:lineRule="auto"/>
                              <w:contextualSpacing/>
                              <w:jc w:val="center"/>
                              <w:rPr>
                                <w:sz w:val="12"/>
                              </w:rPr>
                            </w:pPr>
                            <w:r>
                              <w:rPr>
                                <w:sz w:val="12"/>
                              </w:rPr>
                              <w:t>Spatial</w:t>
                            </w:r>
                          </w:p>
                          <w:p w14:paraId="2022154C" w14:textId="77777777" w:rsidR="002D3D88" w:rsidRPr="0017463B" w:rsidRDefault="002D3D88"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2D3D88" w:rsidRDefault="002D3D88" w:rsidP="0017463B">
                            <w:pPr>
                              <w:spacing w:after="0" w:line="240" w:lineRule="auto"/>
                              <w:contextualSpacing/>
                              <w:jc w:val="center"/>
                              <w:rPr>
                                <w:sz w:val="12"/>
                              </w:rPr>
                            </w:pPr>
                            <w:r>
                              <w:rPr>
                                <w:sz w:val="12"/>
                              </w:rPr>
                              <w:t>Importlib</w:t>
                            </w:r>
                          </w:p>
                          <w:p w14:paraId="46D89C32" w14:textId="77777777" w:rsidR="002D3D88" w:rsidRPr="0017463B" w:rsidRDefault="002D3D88"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2D3D88" w:rsidRDefault="002D3D88" w:rsidP="0017463B">
                            <w:pPr>
                              <w:spacing w:after="0" w:line="240" w:lineRule="auto"/>
                              <w:contextualSpacing/>
                              <w:jc w:val="center"/>
                              <w:rPr>
                                <w:sz w:val="12"/>
                              </w:rPr>
                            </w:pPr>
                            <w:r>
                              <w:rPr>
                                <w:sz w:val="12"/>
                              </w:rPr>
                              <w:t>Apache</w:t>
                            </w:r>
                          </w:p>
                          <w:p w14:paraId="588A99D6" w14:textId="77777777" w:rsidR="002D3D88" w:rsidRPr="0017463B" w:rsidRDefault="002D3D88"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2D3D88" w:rsidRPr="0017463B" w:rsidRDefault="002D3D88"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2D3D88" w:rsidRPr="00F8738E" w:rsidRDefault="002D3D88">
                        <w:pPr>
                          <w:pStyle w:val="Caption"/>
                          <w:jc w:val="center"/>
                          <w:rPr>
                            <w:noProof/>
                          </w:rPr>
                          <w:pPrChange w:id="363" w:author="Christy Caudill" w:date="2014-04-01T11:24:00Z">
                            <w:pPr>
                              <w:pStyle w:val="Caption"/>
                            </w:pPr>
                          </w:pPrChange>
                        </w:pPr>
                        <w:bookmarkStart w:id="364" w:name="_Toc382558280"/>
                        <w:r>
                          <w:t xml:space="preserve">Figure </w:t>
                        </w:r>
                        <w:fldSimple w:instr=" SEQ Figure \* ARABIC ">
                          <w:r>
                            <w:rPr>
                              <w:noProof/>
                            </w:rPr>
                            <w:t>1</w:t>
                          </w:r>
                        </w:fldSimple>
                        <w:r>
                          <w:t>: NGDS Software Stack in Production Mode</w:t>
                        </w:r>
                        <w:bookmarkEnd w:id="36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365" w:name="_Toc380693532"/>
      <w:bookmarkStart w:id="366" w:name="_Toc380693721"/>
      <w:bookmarkStart w:id="367" w:name="_Toc380696934"/>
      <w:bookmarkStart w:id="368" w:name="_Toc380734604"/>
      <w:bookmarkStart w:id="369" w:name="_Toc380756483"/>
      <w:bookmarkStart w:id="370" w:name="_Toc382489324"/>
      <w:bookmarkStart w:id="371" w:name="_Toc382491049"/>
      <w:bookmarkStart w:id="372" w:name="_Toc382492811"/>
      <w:bookmarkStart w:id="373" w:name="_Toc382923221"/>
      <w:bookmarkStart w:id="374" w:name="_Toc382923336"/>
      <w:bookmarkStart w:id="375" w:name="_Toc382934947"/>
      <w:bookmarkStart w:id="376" w:name="_Toc383599514"/>
      <w:bookmarkStart w:id="377" w:name="_Toc380693722"/>
      <w:bookmarkStart w:id="378" w:name="_Toc380696935"/>
      <w:bookmarkStart w:id="379" w:name="_Toc380734605"/>
      <w:bookmarkStart w:id="380" w:name="_Toc380756484"/>
      <w:bookmarkStart w:id="381" w:name="_Toc382489325"/>
      <w:bookmarkStart w:id="382" w:name="_Toc382491050"/>
      <w:bookmarkStart w:id="383" w:name="_Toc382492812"/>
      <w:bookmarkStart w:id="384" w:name="_Toc382923222"/>
      <w:bookmarkStart w:id="385" w:name="_Toc382923337"/>
      <w:bookmarkStart w:id="386" w:name="_Toc382934948"/>
      <w:bookmarkStart w:id="387" w:name="_Toc383599515"/>
      <w:bookmarkStart w:id="388" w:name="_Toc384030965"/>
      <w:bookmarkStart w:id="389" w:name="_Ref383931551"/>
      <w:bookmarkStart w:id="390" w:name="_Ref383931558"/>
      <w:bookmarkStart w:id="391" w:name="_Ref383931561"/>
      <w:bookmarkStart w:id="392" w:name="_Toc384030966"/>
      <w:bookmarkStart w:id="393" w:name="_Toc384049970"/>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r w:rsidRPr="002D24FD">
        <w:rPr>
          <w:noProof/>
        </w:rPr>
        <w:t>Install</w:t>
      </w:r>
      <w:r w:rsidR="00D83AD1">
        <w:rPr>
          <w:noProof/>
        </w:rPr>
        <w:t xml:space="preserve"> Git</w:t>
      </w:r>
      <w:bookmarkEnd w:id="389"/>
      <w:bookmarkEnd w:id="390"/>
      <w:bookmarkEnd w:id="391"/>
      <w:bookmarkEnd w:id="392"/>
      <w:bookmarkEnd w:id="393"/>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following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commentRangeStart w:id="394"/>
            <w:r w:rsidRPr="00A90F7B">
              <w:rPr>
                <w:rStyle w:val="Courier"/>
              </w:rPr>
              <w:t>sudo apt-</w:t>
            </w:r>
            <w:r w:rsidR="00F6375E" w:rsidRPr="00A90F7B">
              <w:rPr>
                <w:rStyle w:val="Courier"/>
              </w:rPr>
              <w:t>get install git</w:t>
            </w:r>
            <w:r w:rsidR="00862614" w:rsidRPr="00A90F7B">
              <w:rPr>
                <w:rStyle w:val="Courier"/>
              </w:rPr>
              <w:t xml:space="preserve"> git-core</w:t>
            </w:r>
            <w:commentRangeEnd w:id="394"/>
            <w:r w:rsidR="002413B2">
              <w:rPr>
                <w:rStyle w:val="CommentReference"/>
              </w:rPr>
              <w:commentReference w:id="394"/>
            </w:r>
          </w:p>
        </w:tc>
      </w:tr>
    </w:tbl>
    <w:p w14:paraId="52488EEE" w14:textId="77777777" w:rsidR="00075C76" w:rsidRDefault="00075C76">
      <w:pPr>
        <w:spacing w:line="240" w:lineRule="auto"/>
        <w:rPr>
          <w:ins w:id="395" w:author="Christy Caudill" w:date="2014-04-01T11:26:00Z"/>
        </w:rPr>
        <w:pPrChange w:id="396" w:author="Christy Caudill" w:date="2014-04-01T11:26:00Z">
          <w:pPr/>
        </w:pPrChange>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397" w:name="_Toc379537697"/>
      <w:bookmarkStart w:id="398" w:name="_Toc379537698"/>
      <w:bookmarkStart w:id="399" w:name="_Toc384030967"/>
      <w:bookmarkStart w:id="400" w:name="_Toc384049971"/>
      <w:bookmarkEnd w:id="397"/>
      <w:bookmarkEnd w:id="398"/>
      <w:r w:rsidRPr="00A90F7B">
        <w:t>Obtain the NGDS Software Stack Installation Files</w:t>
      </w:r>
      <w:bookmarkEnd w:id="399"/>
      <w:bookmarkEnd w:id="400"/>
    </w:p>
    <w:p w14:paraId="18B0D583" w14:textId="2DECC684" w:rsidR="00B1462A" w:rsidRDefault="000A10C2" w:rsidP="00A90F7B">
      <w:r>
        <w:t xml:space="preserve">To obtain the installation files for the NGDS Software Stack, </w:t>
      </w:r>
      <w:r w:rsidR="00A106AF">
        <w:t xml:space="preserve">create a </w:t>
      </w:r>
      <w:r w:rsidR="00A106AF" w:rsidRPr="00075C76">
        <w:rPr>
          <w:b/>
          <w:rPrChange w:id="401" w:author="Christy Caudill" w:date="2014-04-01T11:26:00Z">
            <w:rPr>
              <w:b/>
              <w:highlight w:val="yellow"/>
            </w:rPr>
          </w:rPrChange>
        </w:rPr>
        <w:t>tmp</w:t>
      </w:r>
      <w:r w:rsidR="00A106AF" w:rsidRPr="00075C76">
        <w:rPr>
          <w:rPrChange w:id="402" w:author="Christy Caudill" w:date="2014-04-01T11:26:00Z">
            <w:rPr>
              <w:highlight w:val="yellow"/>
            </w:rPr>
          </w:rPrChange>
        </w:rPr>
        <w:t xml:space="preserve"> directory</w:t>
      </w:r>
      <w:r w:rsidR="004819BD">
        <w:t xml:space="preserve"> in the ~ngds directory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w:t>
            </w:r>
            <w:commentRangeStart w:id="403"/>
            <w:r w:rsidRPr="00A90F7B">
              <w:rPr>
                <w:rStyle w:val="Courier"/>
              </w:rPr>
              <w:t>git</w:t>
            </w:r>
            <w:commentRangeEnd w:id="403"/>
            <w:r w:rsidR="004819BD">
              <w:rPr>
                <w:rStyle w:val="CommentReference"/>
              </w:rPr>
              <w:commentReference w:id="403"/>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404" w:name="_Toc379537700"/>
      <w:bookmarkStart w:id="405" w:name="_Toc384030968"/>
      <w:bookmarkStart w:id="406" w:name="_Toc384049972"/>
      <w:bookmarkEnd w:id="404"/>
      <w:r>
        <w:rPr>
          <w:noProof/>
        </w:rPr>
        <w:t>Set Installation Parameters</w:t>
      </w:r>
      <w:bookmarkEnd w:id="405"/>
      <w:bookmarkEnd w:id="406"/>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lastRenderedPageBreak/>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xml:space="preserve">), which is the IP for 'localhost', i.e. a local address for the machine on which the install is being </w:t>
      </w:r>
      <w:commentRangeStart w:id="407"/>
      <w:r w:rsidR="002664E2">
        <w:t>done</w:t>
      </w:r>
      <w:commentRangeEnd w:id="407"/>
      <w:r w:rsidR="004857C7">
        <w:rPr>
          <w:rStyle w:val="CommentReference"/>
          <w:kern w:val="0"/>
        </w:rPr>
        <w:commentReference w:id="407"/>
      </w:r>
      <w:r w:rsidR="002664E2">
        <w:t>.</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t>"geoserver://{username</w:t>
      </w:r>
      <w:r w:rsidR="005974AA" w:rsidRPr="00A90F7B">
        <w:t>}:{pa</w:t>
      </w:r>
      <w:r w:rsidR="005974AA">
        <w:t>ssword}@{geoserver_rest</w:t>
      </w:r>
      <w:r>
        <w:t>_url}"</w:t>
      </w: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configured</w:t>
      </w:r>
      <w:r w:rsidR="00510787">
        <w:t xml:space="preserve"> in this file</w:t>
      </w:r>
      <w:r w:rsidR="009F1069" w:rsidRPr="00415183">
        <w:t xml:space="preserve"> as well. Do not change anything beyond line 95</w:t>
      </w:r>
      <w:r w:rsidR="009937DA">
        <w:t xml:space="preserve">, which reads, </w:t>
      </w:r>
      <w:r w:rsidR="009F1069" w:rsidRPr="00D022B5">
        <w:rPr>
          <w:highlight w:val="yellow"/>
        </w:rPr>
        <w:t xml:space="preserve">“DO NOT CHANGE ANYTHING BELOW THIS </w:t>
      </w:r>
      <w:commentRangeStart w:id="408"/>
      <w:r w:rsidR="009F1069" w:rsidRPr="00D022B5">
        <w:rPr>
          <w:highlight w:val="yellow"/>
        </w:rPr>
        <w:t>POINT</w:t>
      </w:r>
      <w:commentRangeEnd w:id="408"/>
      <w:r w:rsidR="004857C7">
        <w:rPr>
          <w:rStyle w:val="CommentReference"/>
        </w:rPr>
        <w:commentReference w:id="408"/>
      </w:r>
      <w:r w:rsidR="009F1069" w:rsidRPr="00D022B5">
        <w:rPr>
          <w:highlight w:val="yellow"/>
        </w:rPr>
        <w:t>”</w:t>
      </w:r>
      <w:r w:rsidR="009F1069" w:rsidRPr="00415183">
        <w: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Remember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409" w:name="_Toc384030969"/>
      <w:bookmarkStart w:id="410" w:name="_Toc384049973"/>
      <w:r>
        <w:rPr>
          <w:noProof/>
        </w:rPr>
        <w:t>Run the Installation Script</w:t>
      </w:r>
      <w:bookmarkEnd w:id="409"/>
      <w:bookmarkEnd w:id="410"/>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00BB6B1" w:rsidR="00CC5A1D" w:rsidRPr="00A90F7B" w:rsidRDefault="00CC5A1D" w:rsidP="00D022B5">
            <w:pPr>
              <w:spacing w:after="0"/>
              <w:rPr>
                <w:rStyle w:val="Courier"/>
              </w:rPr>
            </w:pPr>
            <w:r w:rsidRPr="00A90F7B">
              <w:rPr>
                <w:rStyle w:val="Courier"/>
              </w:rPr>
              <w:t>%  sudo ./install</w:t>
            </w:r>
            <w:r w:rsidR="00975D00">
              <w:rPr>
                <w:rStyle w:val="Courier"/>
              </w:rPr>
              <w:t>-</w:t>
            </w:r>
            <w:del w:id="411" w:author="Christy Caudill" w:date="2014-04-01T11:27:00Z">
              <w:r w:rsidR="00975D00" w:rsidDel="00075C76">
                <w:rPr>
                  <w:rStyle w:val="Courier"/>
                </w:rPr>
                <w:delText>-</w:delText>
              </w:r>
            </w:del>
            <w:r w:rsidRPr="00A90F7B">
              <w:rPr>
                <w:rStyle w:val="Courier"/>
              </w:rPr>
              <w:t>ngds.sh</w:t>
            </w:r>
          </w:p>
        </w:tc>
      </w:tr>
    </w:tbl>
    <w:p w14:paraId="5E13A88D" w14:textId="77777777" w:rsidR="009F1069" w:rsidRDefault="00F851A4" w:rsidP="00A90F7B">
      <w:r>
        <w:rPr>
          <w:rStyle w:val="CommentReference"/>
        </w:rPr>
        <w:commentReference w:id="412"/>
      </w:r>
      <w:r>
        <w:rPr>
          <w:rStyle w:val="CommentReference"/>
        </w:rPr>
        <w:commentReference w:id="413"/>
      </w:r>
    </w:p>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w:t>
      </w:r>
      <w:r>
        <w:lastRenderedPageBreak/>
        <w:t>to continue. If no such messages appear, t</w:t>
      </w:r>
      <w:r w:rsidR="00B72B89">
        <w:t>h</w:t>
      </w:r>
      <w:r w:rsidR="00414541">
        <w:t>e</w:t>
      </w:r>
      <w:r>
        <w:t>t</w:t>
      </w:r>
      <w:r w:rsidR="00B72B89">
        <w:t xml:space="preserve"> NGDS Software Stack</w:t>
      </w:r>
      <w:r w:rsidR="00414541">
        <w:t xml:space="preserve"> has been installed</w:t>
      </w:r>
      <w:r w:rsidR="00286DBF">
        <w:t>; follow the additional steps below to complete configuration of your new node.</w:t>
      </w:r>
    </w:p>
    <w:p w14:paraId="21B89F3B" w14:textId="77777777" w:rsidR="00DF4A7F" w:rsidRPr="006A47B1" w:rsidRDefault="00DF4A7F" w:rsidP="00A90F7B">
      <w:pPr>
        <w:pStyle w:val="Heading2"/>
        <w:rPr>
          <w:noProof/>
        </w:rPr>
      </w:pPr>
      <w:bookmarkStart w:id="414" w:name="_Toc384030970"/>
      <w:bookmarkStart w:id="415" w:name="_Toc384030971"/>
      <w:bookmarkStart w:id="416" w:name="_Toc384049974"/>
      <w:bookmarkStart w:id="417" w:name="_Toc377463039"/>
      <w:bookmarkEnd w:id="414"/>
      <w:r>
        <w:rPr>
          <w:noProof/>
        </w:rPr>
        <w:t>Final Steps</w:t>
      </w:r>
      <w:bookmarkEnd w:id="415"/>
      <w:bookmarkEnd w:id="416"/>
    </w:p>
    <w:p w14:paraId="6723C107" w14:textId="5AFC135D" w:rsidR="00433647" w:rsidRPr="00FB6A10" w:rsidRDefault="00433647" w:rsidP="00075829">
      <w:bookmarkStart w:id="418" w:name="_Toc380693542"/>
      <w:bookmarkStart w:id="419" w:name="_Toc380693730"/>
      <w:bookmarkStart w:id="420" w:name="_Toc380696943"/>
      <w:bookmarkStart w:id="421" w:name="_Toc380734613"/>
      <w:bookmarkStart w:id="422" w:name="_Toc380756492"/>
      <w:bookmarkStart w:id="423" w:name="_Toc382489332"/>
      <w:bookmarkStart w:id="424" w:name="_Toc382491057"/>
      <w:bookmarkStart w:id="425" w:name="_Toc382492819"/>
      <w:bookmarkStart w:id="426" w:name="_Toc382923228"/>
      <w:bookmarkStart w:id="427" w:name="_Toc382923343"/>
      <w:bookmarkStart w:id="428" w:name="_Toc382934954"/>
      <w:bookmarkStart w:id="429" w:name="_Toc383599521"/>
      <w:bookmarkStart w:id="430" w:name="_Toc380693543"/>
      <w:bookmarkStart w:id="431" w:name="_Toc380693731"/>
      <w:bookmarkStart w:id="432" w:name="_Toc380696944"/>
      <w:bookmarkStart w:id="433" w:name="_Toc380734614"/>
      <w:bookmarkStart w:id="434" w:name="_Toc380756493"/>
      <w:bookmarkStart w:id="435" w:name="_Toc382489333"/>
      <w:bookmarkStart w:id="436" w:name="_Toc382491058"/>
      <w:bookmarkStart w:id="437" w:name="_Toc382492820"/>
      <w:bookmarkStart w:id="438" w:name="_Toc382923229"/>
      <w:bookmarkStart w:id="439" w:name="_Toc382923344"/>
      <w:bookmarkStart w:id="440" w:name="_Toc382934955"/>
      <w:bookmarkStart w:id="441" w:name="_Toc383599522"/>
      <w:bookmarkStart w:id="442" w:name="_Toc380693544"/>
      <w:bookmarkStart w:id="443" w:name="_Toc380693732"/>
      <w:bookmarkStart w:id="444" w:name="_Toc380696945"/>
      <w:bookmarkStart w:id="445" w:name="_Toc380734615"/>
      <w:bookmarkStart w:id="446" w:name="_Toc380756494"/>
      <w:bookmarkStart w:id="447" w:name="_Toc382489334"/>
      <w:bookmarkStart w:id="448" w:name="_Toc382491059"/>
      <w:bookmarkStart w:id="449" w:name="_Toc382492821"/>
      <w:bookmarkStart w:id="450" w:name="_Toc382923230"/>
      <w:bookmarkStart w:id="451" w:name="_Toc382923345"/>
      <w:bookmarkStart w:id="452" w:name="_Toc382934956"/>
      <w:bookmarkStart w:id="453" w:name="_Toc383599523"/>
      <w:bookmarkStart w:id="454" w:name="_Toc380693545"/>
      <w:bookmarkStart w:id="455" w:name="_Toc380693733"/>
      <w:bookmarkStart w:id="456" w:name="_Toc380696946"/>
      <w:bookmarkStart w:id="457" w:name="_Toc380734616"/>
      <w:bookmarkStart w:id="458" w:name="_Toc380756495"/>
      <w:bookmarkStart w:id="459" w:name="_Toc382489335"/>
      <w:bookmarkStart w:id="460" w:name="_Toc382491060"/>
      <w:bookmarkStart w:id="461" w:name="_Toc382492822"/>
      <w:bookmarkStart w:id="462" w:name="_Toc382923231"/>
      <w:bookmarkStart w:id="463" w:name="_Toc382923346"/>
      <w:bookmarkStart w:id="464" w:name="_Toc382934957"/>
      <w:bookmarkStart w:id="465" w:name="_Toc383599524"/>
      <w:bookmarkStart w:id="466" w:name="_Toc380693546"/>
      <w:bookmarkStart w:id="467" w:name="_Toc380693734"/>
      <w:bookmarkStart w:id="468" w:name="_Toc380696947"/>
      <w:bookmarkStart w:id="469" w:name="_Toc380734617"/>
      <w:bookmarkStart w:id="470" w:name="_Toc380756496"/>
      <w:bookmarkStart w:id="471" w:name="_Toc382489336"/>
      <w:bookmarkStart w:id="472" w:name="_Toc382491061"/>
      <w:bookmarkStart w:id="473" w:name="_Toc382492823"/>
      <w:bookmarkStart w:id="474" w:name="_Toc382923232"/>
      <w:bookmarkStart w:id="475" w:name="_Toc382923347"/>
      <w:bookmarkStart w:id="476" w:name="_Toc382934958"/>
      <w:bookmarkStart w:id="477" w:name="_Toc383599525"/>
      <w:bookmarkStart w:id="478" w:name="_Toc380693547"/>
      <w:bookmarkStart w:id="479" w:name="_Toc380693735"/>
      <w:bookmarkStart w:id="480" w:name="_Toc380696948"/>
      <w:bookmarkStart w:id="481" w:name="_Toc380734618"/>
      <w:bookmarkStart w:id="482" w:name="_Toc380756497"/>
      <w:bookmarkStart w:id="483" w:name="_Toc382489337"/>
      <w:bookmarkStart w:id="484" w:name="_Toc382491062"/>
      <w:bookmarkStart w:id="485" w:name="_Toc382492824"/>
      <w:bookmarkStart w:id="486" w:name="_Toc382923233"/>
      <w:bookmarkStart w:id="487" w:name="_Toc382923348"/>
      <w:bookmarkStart w:id="488" w:name="_Toc382934959"/>
      <w:bookmarkStart w:id="489" w:name="_Toc383599526"/>
      <w:bookmarkStart w:id="490" w:name="_Toc380693548"/>
      <w:bookmarkStart w:id="491" w:name="_Toc380693736"/>
      <w:bookmarkStart w:id="492" w:name="_Toc380696949"/>
      <w:bookmarkStart w:id="493" w:name="_Toc380734619"/>
      <w:bookmarkStart w:id="494" w:name="_Toc380756498"/>
      <w:bookmarkStart w:id="495" w:name="_Toc382489338"/>
      <w:bookmarkStart w:id="496" w:name="_Toc382491063"/>
      <w:bookmarkStart w:id="497" w:name="_Toc382492825"/>
      <w:bookmarkStart w:id="498" w:name="_Toc382923234"/>
      <w:bookmarkStart w:id="499" w:name="_Toc382923349"/>
      <w:bookmarkStart w:id="500" w:name="_Toc382934960"/>
      <w:bookmarkStart w:id="501" w:name="_Toc383599527"/>
      <w:bookmarkStart w:id="502" w:name="_Toc380734620"/>
      <w:bookmarkStart w:id="503" w:name="_Toc380756499"/>
      <w:bookmarkStart w:id="504" w:name="_Toc382489339"/>
      <w:bookmarkStart w:id="505" w:name="_Toc382491064"/>
      <w:bookmarkStart w:id="506" w:name="_Toc382492826"/>
      <w:bookmarkStart w:id="507" w:name="_Toc382923235"/>
      <w:bookmarkStart w:id="508" w:name="_Toc382923350"/>
      <w:bookmarkStart w:id="509" w:name="_Toc382934961"/>
      <w:bookmarkStart w:id="510" w:name="_Toc383599528"/>
      <w:bookmarkStart w:id="511" w:name="_Toc382489340"/>
      <w:bookmarkStart w:id="512" w:name="_Toc382491065"/>
      <w:bookmarkStart w:id="513" w:name="_Toc382492827"/>
      <w:bookmarkStart w:id="514" w:name="_Toc382923236"/>
      <w:bookmarkStart w:id="515" w:name="_Toc382923351"/>
      <w:bookmarkStart w:id="516" w:name="_Toc382934962"/>
      <w:bookmarkStart w:id="517" w:name="_Toc383599529"/>
      <w:bookmarkStart w:id="518" w:name="_Toc382489341"/>
      <w:bookmarkStart w:id="519" w:name="_Toc382491066"/>
      <w:bookmarkStart w:id="520" w:name="_Toc382492828"/>
      <w:bookmarkStart w:id="521" w:name="_Toc382923237"/>
      <w:bookmarkStart w:id="522" w:name="_Toc382923352"/>
      <w:bookmarkStart w:id="523" w:name="_Toc382934963"/>
      <w:bookmarkStart w:id="524" w:name="_Toc383599530"/>
      <w:bookmarkStart w:id="525" w:name="_Toc382489342"/>
      <w:bookmarkStart w:id="526" w:name="_Toc382491067"/>
      <w:bookmarkStart w:id="527" w:name="_Toc382492829"/>
      <w:bookmarkStart w:id="528" w:name="_Toc382923238"/>
      <w:bookmarkStart w:id="529" w:name="_Toc382923353"/>
      <w:bookmarkStart w:id="530" w:name="_Toc382934964"/>
      <w:bookmarkStart w:id="531" w:name="_Toc383599531"/>
      <w:bookmarkStart w:id="532" w:name="_Toc382489343"/>
      <w:bookmarkStart w:id="533" w:name="_Toc382491068"/>
      <w:bookmarkStart w:id="534" w:name="_Toc382492830"/>
      <w:bookmarkStart w:id="535" w:name="_Toc382923239"/>
      <w:bookmarkStart w:id="536" w:name="_Toc382923354"/>
      <w:bookmarkStart w:id="537" w:name="_Toc382934965"/>
      <w:bookmarkStart w:id="538" w:name="_Toc383599532"/>
      <w:bookmarkStart w:id="539" w:name="_Toc382489344"/>
      <w:bookmarkStart w:id="540" w:name="_Toc382491069"/>
      <w:bookmarkStart w:id="541" w:name="_Toc382492831"/>
      <w:bookmarkStart w:id="542" w:name="_Toc382923240"/>
      <w:bookmarkStart w:id="543" w:name="_Toc382923355"/>
      <w:bookmarkStart w:id="544" w:name="_Toc382934966"/>
      <w:bookmarkStart w:id="545" w:name="_Toc383599533"/>
      <w:bookmarkStart w:id="546" w:name="_Toc382489345"/>
      <w:bookmarkStart w:id="547" w:name="_Toc382491070"/>
      <w:bookmarkStart w:id="548" w:name="_Toc382492832"/>
      <w:bookmarkStart w:id="549" w:name="_Toc382923241"/>
      <w:bookmarkStart w:id="550" w:name="_Toc382923356"/>
      <w:bookmarkStart w:id="551" w:name="_Toc382934967"/>
      <w:bookmarkStart w:id="552" w:name="_Toc383599534"/>
      <w:bookmarkStart w:id="553" w:name="_Toc382489346"/>
      <w:bookmarkStart w:id="554" w:name="_Toc382491071"/>
      <w:bookmarkStart w:id="555" w:name="_Toc382492833"/>
      <w:bookmarkStart w:id="556" w:name="_Toc382923242"/>
      <w:bookmarkStart w:id="557" w:name="_Toc382923357"/>
      <w:bookmarkStart w:id="558" w:name="_Toc382934968"/>
      <w:bookmarkStart w:id="559" w:name="_Toc383599535"/>
      <w:bookmarkStart w:id="560" w:name="_Toc382489347"/>
      <w:bookmarkStart w:id="561" w:name="_Toc382491072"/>
      <w:bookmarkStart w:id="562" w:name="_Toc382492834"/>
      <w:bookmarkStart w:id="563" w:name="_Toc382923243"/>
      <w:bookmarkStart w:id="564" w:name="_Toc382923358"/>
      <w:bookmarkStart w:id="565" w:name="_Toc382934969"/>
      <w:bookmarkStart w:id="566" w:name="_Toc383599536"/>
      <w:bookmarkStart w:id="567" w:name="_Toc380734630"/>
      <w:bookmarkStart w:id="568" w:name="_Toc380756509"/>
      <w:bookmarkStart w:id="569" w:name="_Toc382489349"/>
      <w:bookmarkStart w:id="570" w:name="_Toc382491074"/>
      <w:bookmarkStart w:id="571" w:name="_Toc382492836"/>
      <w:bookmarkStart w:id="572" w:name="_Toc382923244"/>
      <w:bookmarkStart w:id="573" w:name="_Toc382923359"/>
      <w:bookmarkStart w:id="574" w:name="_Toc382934970"/>
      <w:bookmarkStart w:id="575" w:name="_Toc383599537"/>
      <w:bookmarkStart w:id="576" w:name="_Toc380734631"/>
      <w:bookmarkStart w:id="577" w:name="_Toc380756510"/>
      <w:bookmarkStart w:id="578" w:name="_Toc382489350"/>
      <w:bookmarkStart w:id="579" w:name="_Toc382491075"/>
      <w:bookmarkStart w:id="580" w:name="_Toc382492837"/>
      <w:bookmarkStart w:id="581" w:name="_Toc382923245"/>
      <w:bookmarkStart w:id="582" w:name="_Toc382923360"/>
      <w:bookmarkStart w:id="583" w:name="_Toc382934971"/>
      <w:bookmarkStart w:id="584" w:name="_Toc383599538"/>
      <w:bookmarkStart w:id="585" w:name="_Toc380734632"/>
      <w:bookmarkStart w:id="586" w:name="_Toc380756511"/>
      <w:bookmarkStart w:id="587" w:name="_Toc382489351"/>
      <w:bookmarkStart w:id="588" w:name="_Toc382491076"/>
      <w:bookmarkStart w:id="589" w:name="_Toc382492838"/>
      <w:bookmarkStart w:id="590" w:name="_Toc382923246"/>
      <w:bookmarkStart w:id="591" w:name="_Toc382923361"/>
      <w:bookmarkStart w:id="592" w:name="_Toc382934972"/>
      <w:bookmarkStart w:id="593" w:name="_Toc383599539"/>
      <w:bookmarkStart w:id="594" w:name="_Toc380734633"/>
      <w:bookmarkStart w:id="595" w:name="_Toc380756512"/>
      <w:bookmarkStart w:id="596" w:name="_Toc382489352"/>
      <w:bookmarkStart w:id="597" w:name="_Toc382491077"/>
      <w:bookmarkStart w:id="598" w:name="_Toc382492839"/>
      <w:bookmarkStart w:id="599" w:name="_Toc382923247"/>
      <w:bookmarkStart w:id="600" w:name="_Toc382923362"/>
      <w:bookmarkStart w:id="601" w:name="_Toc382934973"/>
      <w:bookmarkStart w:id="602" w:name="_Toc383599540"/>
      <w:bookmarkStart w:id="603" w:name="_Toc380734634"/>
      <w:bookmarkStart w:id="604" w:name="_Toc380756513"/>
      <w:bookmarkStart w:id="605" w:name="_Toc382489353"/>
      <w:bookmarkStart w:id="606" w:name="_Toc382491078"/>
      <w:bookmarkStart w:id="607" w:name="_Toc382492840"/>
      <w:bookmarkStart w:id="608" w:name="_Toc382923248"/>
      <w:bookmarkStart w:id="609" w:name="_Toc382923363"/>
      <w:bookmarkStart w:id="610" w:name="_Toc382934974"/>
      <w:bookmarkStart w:id="611" w:name="_Toc383599541"/>
      <w:bookmarkStart w:id="612" w:name="_Toc380734635"/>
      <w:bookmarkStart w:id="613" w:name="_Toc380756514"/>
      <w:bookmarkStart w:id="614" w:name="_Toc382489354"/>
      <w:bookmarkStart w:id="615" w:name="_Toc382491079"/>
      <w:bookmarkStart w:id="616" w:name="_Toc382492841"/>
      <w:bookmarkStart w:id="617" w:name="_Toc382923249"/>
      <w:bookmarkStart w:id="618" w:name="_Toc382923364"/>
      <w:bookmarkStart w:id="619" w:name="_Toc382934975"/>
      <w:bookmarkStart w:id="620" w:name="_Toc383599542"/>
      <w:bookmarkStart w:id="621" w:name="_Toc380734636"/>
      <w:bookmarkStart w:id="622" w:name="_Toc380756515"/>
      <w:bookmarkStart w:id="623" w:name="_Toc382489355"/>
      <w:bookmarkStart w:id="624" w:name="_Toc382491080"/>
      <w:bookmarkStart w:id="625" w:name="_Toc382492842"/>
      <w:bookmarkStart w:id="626" w:name="_Toc382923250"/>
      <w:bookmarkStart w:id="627" w:name="_Toc382923365"/>
      <w:bookmarkStart w:id="628" w:name="_Toc382934976"/>
      <w:bookmarkStart w:id="629" w:name="_Toc383599543"/>
      <w:bookmarkStart w:id="630" w:name="_Toc380734637"/>
      <w:bookmarkStart w:id="631" w:name="_Toc380756516"/>
      <w:bookmarkStart w:id="632" w:name="_Toc382489356"/>
      <w:bookmarkStart w:id="633" w:name="_Toc382491081"/>
      <w:bookmarkStart w:id="634" w:name="_Toc382492843"/>
      <w:bookmarkStart w:id="635" w:name="_Toc382923251"/>
      <w:bookmarkStart w:id="636" w:name="_Toc382923366"/>
      <w:bookmarkStart w:id="637" w:name="_Toc382934977"/>
      <w:bookmarkStart w:id="638" w:name="_Toc383599544"/>
      <w:bookmarkStart w:id="639" w:name="_Toc380734638"/>
      <w:bookmarkStart w:id="640" w:name="_Toc380756517"/>
      <w:bookmarkStart w:id="641" w:name="_Toc382489357"/>
      <w:bookmarkStart w:id="642" w:name="_Toc382491082"/>
      <w:bookmarkStart w:id="643" w:name="_Toc382492844"/>
      <w:bookmarkStart w:id="644" w:name="_Toc382923252"/>
      <w:bookmarkStart w:id="645" w:name="_Toc382923367"/>
      <w:bookmarkStart w:id="646" w:name="_Toc382934978"/>
      <w:bookmarkStart w:id="647" w:name="_Toc383599545"/>
      <w:bookmarkStart w:id="648" w:name="_Toc380734639"/>
      <w:bookmarkStart w:id="649" w:name="_Toc380756518"/>
      <w:bookmarkStart w:id="650" w:name="_Toc382489358"/>
      <w:bookmarkStart w:id="651" w:name="_Toc382491083"/>
      <w:bookmarkStart w:id="652" w:name="_Toc382492845"/>
      <w:bookmarkStart w:id="653" w:name="_Toc382923253"/>
      <w:bookmarkStart w:id="654" w:name="_Toc382923368"/>
      <w:bookmarkStart w:id="655" w:name="_Toc382934979"/>
      <w:bookmarkStart w:id="656" w:name="_Toc383599546"/>
      <w:bookmarkStart w:id="657" w:name="_Toc380734640"/>
      <w:bookmarkStart w:id="658" w:name="_Toc380756519"/>
      <w:bookmarkStart w:id="659" w:name="_Toc382489359"/>
      <w:bookmarkStart w:id="660" w:name="_Toc382491084"/>
      <w:bookmarkStart w:id="661" w:name="_Toc382492846"/>
      <w:bookmarkStart w:id="662" w:name="_Toc382923254"/>
      <w:bookmarkStart w:id="663" w:name="_Toc382923369"/>
      <w:bookmarkStart w:id="664" w:name="_Toc382934980"/>
      <w:bookmarkStart w:id="665" w:name="_Toc383599547"/>
      <w:bookmarkStart w:id="666" w:name="_Toc380734641"/>
      <w:bookmarkStart w:id="667" w:name="_Toc380756520"/>
      <w:bookmarkStart w:id="668" w:name="_Toc382489360"/>
      <w:bookmarkStart w:id="669" w:name="_Toc382491085"/>
      <w:bookmarkStart w:id="670" w:name="_Toc382492847"/>
      <w:bookmarkStart w:id="671" w:name="_Toc382923255"/>
      <w:bookmarkStart w:id="672" w:name="_Toc382923370"/>
      <w:bookmarkStart w:id="673" w:name="_Toc382934981"/>
      <w:bookmarkStart w:id="674" w:name="_Toc383599548"/>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4"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675" w:name="_Toc380734642"/>
      <w:bookmarkStart w:id="676" w:name="_Toc380756521"/>
      <w:bookmarkStart w:id="677" w:name="_Toc382489361"/>
      <w:bookmarkStart w:id="678" w:name="_Toc382491086"/>
      <w:bookmarkStart w:id="679" w:name="_Toc382492848"/>
      <w:bookmarkStart w:id="680" w:name="_Toc382923256"/>
      <w:bookmarkStart w:id="681" w:name="_Toc382923371"/>
      <w:bookmarkStart w:id="682" w:name="_Toc382934982"/>
      <w:bookmarkStart w:id="683" w:name="_Toc383599549"/>
      <w:bookmarkStart w:id="684" w:name="_Toc382923372"/>
      <w:bookmarkStart w:id="685" w:name="_Toc382934983"/>
      <w:bookmarkStart w:id="686" w:name="_Toc383599550"/>
      <w:bookmarkStart w:id="687" w:name="_Toc382923373"/>
      <w:bookmarkStart w:id="688" w:name="_Toc382934984"/>
      <w:bookmarkStart w:id="689" w:name="_Toc383599551"/>
      <w:bookmarkStart w:id="690" w:name="_Toc382923374"/>
      <w:bookmarkStart w:id="691" w:name="_Toc382934985"/>
      <w:bookmarkStart w:id="692" w:name="_Toc383599552"/>
      <w:bookmarkStart w:id="693" w:name="_Toc382923375"/>
      <w:bookmarkStart w:id="694" w:name="_Toc382934986"/>
      <w:bookmarkStart w:id="695" w:name="_Toc383599553"/>
      <w:bookmarkStart w:id="696" w:name="_Toc382923376"/>
      <w:bookmarkStart w:id="697" w:name="_Toc382934987"/>
      <w:bookmarkStart w:id="698" w:name="_Toc383599554"/>
      <w:bookmarkStart w:id="699" w:name="_Toc382923377"/>
      <w:bookmarkStart w:id="700" w:name="_Toc382934988"/>
      <w:bookmarkStart w:id="701" w:name="_Toc383599555"/>
      <w:bookmarkStart w:id="702" w:name="_Toc382923378"/>
      <w:bookmarkStart w:id="703" w:name="_Toc382934989"/>
      <w:bookmarkStart w:id="704" w:name="_Toc383599556"/>
      <w:bookmarkStart w:id="705" w:name="_Toc382923379"/>
      <w:bookmarkStart w:id="706" w:name="_Toc382934990"/>
      <w:bookmarkStart w:id="707" w:name="_Toc383599557"/>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08AAB7B" w:rsidR="003E07B0" w:rsidRPr="00003160" w:rsidRDefault="00384170" w:rsidP="00003160">
      <w:pPr>
        <w:pStyle w:val="NoSpacing"/>
        <w:numPr>
          <w:ilvl w:val="0"/>
          <w:numId w:val="65"/>
        </w:numPr>
        <w:rPr>
          <w:rStyle w:val="Hyperlink"/>
        </w:rPr>
      </w:pPr>
      <w:bookmarkStart w:id="708" w:name="_Toc380734655"/>
      <w:bookmarkStart w:id="709" w:name="_Toc380756534"/>
      <w:bookmarkStart w:id="710" w:name="_Toc382489372"/>
      <w:bookmarkStart w:id="711" w:name="_Toc382491097"/>
      <w:bookmarkStart w:id="712" w:name="_Toc382492859"/>
      <w:bookmarkStart w:id="713" w:name="_Toc382923267"/>
      <w:bookmarkStart w:id="714" w:name="_Toc382923381"/>
      <w:bookmarkStart w:id="715" w:name="_Toc382934992"/>
      <w:bookmarkStart w:id="716" w:name="_Toc383599559"/>
      <w:bookmarkStart w:id="717" w:name="_Toc382492860"/>
      <w:bookmarkStart w:id="718" w:name="_Toc382923268"/>
      <w:bookmarkStart w:id="719" w:name="_Toc382923382"/>
      <w:bookmarkStart w:id="720" w:name="_Toc382934993"/>
      <w:bookmarkStart w:id="721" w:name="_Toc383599560"/>
      <w:bookmarkStart w:id="722" w:name="_Toc382923383"/>
      <w:bookmarkStart w:id="723" w:name="_Toc382934994"/>
      <w:bookmarkStart w:id="724" w:name="_Toc383599561"/>
      <w:bookmarkStart w:id="725" w:name="_Toc382923384"/>
      <w:bookmarkStart w:id="726" w:name="_Toc382934995"/>
      <w:bookmarkStart w:id="727" w:name="_Toc383599562"/>
      <w:bookmarkStart w:id="728" w:name="_Toc382923385"/>
      <w:bookmarkStart w:id="729" w:name="_Toc382934996"/>
      <w:bookmarkStart w:id="730" w:name="_Toc383599563"/>
      <w:bookmarkStart w:id="731" w:name="_Toc382923386"/>
      <w:bookmarkStart w:id="732" w:name="_Toc382934997"/>
      <w:bookmarkStart w:id="733" w:name="_Toc383599564"/>
      <w:bookmarkStart w:id="734" w:name="_Toc382923387"/>
      <w:bookmarkStart w:id="735" w:name="_Toc382934998"/>
      <w:bookmarkStart w:id="736" w:name="_Toc383599565"/>
      <w:bookmarkStart w:id="737" w:name="_Toc382923388"/>
      <w:bookmarkStart w:id="738" w:name="_Toc382934999"/>
      <w:bookmarkStart w:id="739" w:name="_Toc383599566"/>
      <w:bookmarkStart w:id="740" w:name="_Toc382923389"/>
      <w:bookmarkStart w:id="741" w:name="_Toc382935000"/>
      <w:bookmarkStart w:id="742" w:name="_Toc383599567"/>
      <w:bookmarkStart w:id="743" w:name="_Toc382923390"/>
      <w:bookmarkStart w:id="744" w:name="_Toc382935001"/>
      <w:bookmarkStart w:id="745" w:name="_Toc383599568"/>
      <w:bookmarkStart w:id="746" w:name="_Toc382923391"/>
      <w:bookmarkStart w:id="747" w:name="_Toc382935002"/>
      <w:bookmarkStart w:id="748" w:name="_Toc383599569"/>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r w:rsidRPr="00A90F7B">
        <w:t xml:space="preserve">Navigate to </w:t>
      </w:r>
      <w:hyperlink r:id="rId25"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66EC6995" w:rsidR="00F139D5" w:rsidRPr="00003160" w:rsidRDefault="002D3D88" w:rsidP="002413B2">
      <w:pPr>
        <w:pStyle w:val="ListBullet"/>
        <w:rPr>
          <w:rStyle w:val="Hyperlink"/>
        </w:rPr>
      </w:pPr>
      <w:hyperlink r:id="rId26"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7">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749" w:name="_Toc384030972"/>
      <w:bookmarkStart w:id="750" w:name="_Toc384030973"/>
      <w:bookmarkStart w:id="751" w:name="_Toc384049975"/>
      <w:bookmarkEnd w:id="749"/>
      <w:r w:rsidRPr="00A90F7B">
        <w:t>Troubleshooting your NGDS Installation</w:t>
      </w:r>
      <w:bookmarkEnd w:id="750"/>
      <w:bookmarkEnd w:id="751"/>
    </w:p>
    <w:p w14:paraId="7C101B47" w14:textId="1A6B5190" w:rsidR="00C111FB" w:rsidRPr="00A90F7B" w:rsidRDefault="00C111FB" w:rsidP="00C111FB">
      <w:r w:rsidRPr="00D463E8">
        <w:t>If the installation seems to stall out, check the output of the installation script to look for error messages</w:t>
      </w:r>
      <w:r w:rsidR="00AE2178">
        <w:t>. If the site</w:t>
      </w:r>
      <w:r w:rsidRPr="00D463E8">
        <w:t xml:space="preserve"> </w:t>
      </w:r>
      <w:hyperlink r:id="rId28"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del w:id="752" w:author="Christy Caudill" w:date="2014-04-01T11:28:00Z">
        <w:r w:rsidR="00003160" w:rsidDel="00075C76">
          <w:delText>A</w:delText>
        </w:r>
      </w:del>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pPr>
        <w:tabs>
          <w:tab w:val="left" w:pos="5660"/>
        </w:tabs>
        <w:spacing w:line="240" w:lineRule="auto"/>
        <w:rPr>
          <w:ins w:id="753" w:author="Christy Caudill" w:date="2014-04-01T11:28:00Z"/>
        </w:rPr>
        <w:pPrChange w:id="754" w:author="Christy Caudill" w:date="2014-04-01T11:28:00Z">
          <w:pPr>
            <w:tabs>
              <w:tab w:val="left" w:pos="5660"/>
            </w:tabs>
          </w:pPr>
        </w:pPrChange>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A90F7B">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755" w:name="_Toc384030974"/>
      <w:bookmarkStart w:id="756" w:name="_Toc384049976"/>
      <w:r>
        <w:lastRenderedPageBreak/>
        <w:t>Short t</w:t>
      </w:r>
      <w:r w:rsidR="00CE5B49">
        <w:t xml:space="preserve">utorial on </w:t>
      </w:r>
      <w:r w:rsidR="00B62EDD">
        <w:t>using a publisher</w:t>
      </w:r>
      <w:r>
        <w:t xml:space="preserve"> node installation</w:t>
      </w:r>
      <w:bookmarkEnd w:id="755"/>
      <w:bookmarkEnd w:id="756"/>
    </w:p>
    <w:p w14:paraId="6075460B" w14:textId="2224BB3C"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9"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757" w:name="_Toc382923283"/>
      <w:bookmarkStart w:id="758" w:name="_Toc382923396"/>
      <w:bookmarkStart w:id="759" w:name="_Toc382935007"/>
      <w:bookmarkStart w:id="760" w:name="_Toc383599575"/>
      <w:bookmarkStart w:id="761" w:name="_Toc382923284"/>
      <w:bookmarkStart w:id="762" w:name="_Toc382923397"/>
      <w:bookmarkStart w:id="763" w:name="_Toc382935008"/>
      <w:bookmarkStart w:id="764" w:name="_Toc383599576"/>
      <w:bookmarkStart w:id="765" w:name="_Toc384030975"/>
      <w:bookmarkStart w:id="766" w:name="_Toc384030976"/>
      <w:bookmarkStart w:id="767" w:name="_Toc384030977"/>
      <w:bookmarkStart w:id="768" w:name="_Toc384049977"/>
      <w:bookmarkEnd w:id="757"/>
      <w:bookmarkEnd w:id="758"/>
      <w:bookmarkEnd w:id="759"/>
      <w:bookmarkEnd w:id="760"/>
      <w:bookmarkEnd w:id="761"/>
      <w:bookmarkEnd w:id="762"/>
      <w:bookmarkEnd w:id="763"/>
      <w:bookmarkEnd w:id="764"/>
      <w:bookmarkEnd w:id="765"/>
      <w:bookmarkEnd w:id="766"/>
      <w:r>
        <w:rPr>
          <w:noProof/>
        </w:rPr>
        <w:t>Tiers of NGDS data delivery</w:t>
      </w:r>
      <w:bookmarkEnd w:id="767"/>
      <w:bookmarkEnd w:id="768"/>
    </w:p>
    <w:p w14:paraId="4EB890D1" w14:textId="77777777" w:rsidR="00CB2090" w:rsidRPr="00C75E47" w:rsidRDefault="00CB2090" w:rsidP="00A90F7B">
      <w:pPr>
        <w:pStyle w:val="Heading3"/>
      </w:pPr>
      <w:bookmarkStart w:id="769" w:name="_Toc384030978"/>
      <w:bookmarkStart w:id="770" w:name="_Toc384049978"/>
      <w:r w:rsidRPr="00C75E47">
        <w:t>Tier 1</w:t>
      </w:r>
      <w:bookmarkEnd w:id="769"/>
      <w:bookmarkEnd w:id="770"/>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recognize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processed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771" w:name="_Toc384030979"/>
      <w:bookmarkStart w:id="772" w:name="_Toc384049979"/>
      <w:r w:rsidRPr="00C75E47">
        <w:t>Tier 2</w:t>
      </w:r>
      <w:bookmarkEnd w:id="771"/>
      <w:bookmarkEnd w:id="772"/>
    </w:p>
    <w:p w14:paraId="031173D1" w14:textId="5A088FDB" w:rsidR="00E653F3" w:rsidRPr="00E653F3" w:rsidRDefault="00E653F3" w:rsidP="00A90F7B">
      <w:r w:rsidRPr="00E653F3">
        <w:t>Tier 2 interoperability indicates that information content is structured (consistently organized) in a spreadsheet or database file thatis amenable to computer processing</w:t>
      </w:r>
      <w:r w:rsidR="00292762">
        <w:t>.</w:t>
      </w:r>
      <w:del w:id="773" w:author="Christy Caudill" w:date="2014-04-01T11:29:00Z">
        <w:r w:rsidR="00292762" w:rsidDel="00075C76">
          <w:delText>.</w:delText>
        </w:r>
      </w:del>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consumer on a case-by-case basis for integration with other datasets, requiring them to study each new data source to figure out how to extract the information they need. Obtaining data in a structured format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774" w:name="_Toc384030980"/>
      <w:bookmarkStart w:id="775" w:name="_Toc384049980"/>
      <w:r w:rsidRPr="00C75E47">
        <w:t>Tier 3</w:t>
      </w:r>
      <w:bookmarkEnd w:id="774"/>
      <w:bookmarkEnd w:id="775"/>
    </w:p>
    <w:p w14:paraId="17FFB94A" w14:textId="225371FF"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interoperable with any other data published using that exchange. This is referred to as Tier 3 interoperability.</w:t>
      </w:r>
      <w:r w:rsidR="00673CB3">
        <w:t xml:space="preserve"> This is the most valuable data in the system, as it allows end users (researchers or computer programs)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specification</w:t>
      </w:r>
      <w:r w:rsidR="009562F2">
        <w:t>. Excel</w:t>
      </w:r>
      <w:r w:rsidR="00292762">
        <w:t xml:space="preserve"> workbook</w:t>
      </w:r>
      <w:r w:rsidR="009562F2">
        <w:t xml:space="preserve"> files</w:t>
      </w:r>
      <w:r w:rsidR="00292762">
        <w:t xml:space="preserve"> are available for each information exchange at </w:t>
      </w:r>
      <w:hyperlink r:id="rId30" w:history="1">
        <w:r w:rsidR="00292762" w:rsidRPr="00652588">
          <w:rPr>
            <w:rStyle w:val="Hyperlink"/>
          </w:rPr>
          <w:t>http://schemas.usgin.org/models/</w:t>
        </w:r>
      </w:hyperlink>
      <w:hyperlink r:id="rId31"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 xml:space="preserve">data conforms to these specifications (f) the file can be </w:t>
      </w:r>
      <w:r w:rsidR="006E27FA">
        <w:t xml:space="preserve">validated at </w:t>
      </w:r>
      <w:hyperlink r:id="rId32" w:history="1">
        <w:r w:rsidR="006E27FA" w:rsidRPr="00272F1E">
          <w:rPr>
            <w:rStyle w:val="Hyperlink"/>
          </w:rPr>
          <w:t>http://schemas.usgin.org/validate/cm</w:t>
        </w:r>
      </w:hyperlink>
      <w:r w:rsidR="006E27FA">
        <w:t xml:space="preserve"> before uploading to the node as a tier 3, structured dataset (see Section 5.3). </w:t>
      </w:r>
    </w:p>
    <w:p w14:paraId="4873FF95" w14:textId="77777777" w:rsidR="00CF672F" w:rsidRDefault="00CF672F" w:rsidP="00A90F7B">
      <w:pPr>
        <w:pStyle w:val="Heading2"/>
        <w:rPr>
          <w:noProof/>
        </w:rPr>
      </w:pPr>
      <w:bookmarkStart w:id="776" w:name="_Toc384030981"/>
      <w:bookmarkStart w:id="777" w:name="_Toc384049981"/>
      <w:r>
        <w:rPr>
          <w:noProof/>
        </w:rPr>
        <w:lastRenderedPageBreak/>
        <w:t>How to upload tier 1 and 2 data</w:t>
      </w:r>
      <w:bookmarkEnd w:id="776"/>
      <w:bookmarkEnd w:id="777"/>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778" w:name="_Toc384030982"/>
      <w:bookmarkStart w:id="779" w:name="_Toc384049982"/>
      <w:r>
        <w:rPr>
          <w:noProof/>
        </w:rPr>
        <w:t>How to upload teir 3 data and publish web services</w:t>
      </w:r>
      <w:bookmarkEnd w:id="778"/>
      <w:bookmarkEnd w:id="779"/>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C0F729B" w:rsidR="00840A2A" w:rsidRDefault="00840A2A" w:rsidP="00A90F7B">
      <w:pPr>
        <w:pStyle w:val="ListBullet"/>
      </w:pPr>
      <w:r>
        <w:t>Title will be the title of the web service. Find the</w:t>
      </w:r>
      <w:r w:rsidR="00461D67">
        <w:t xml:space="preserve"> required</w:t>
      </w:r>
      <w:r>
        <w:t xml:space="preserve"> names of services at </w:t>
      </w:r>
      <w:hyperlink r:id="rId33" w:history="1">
        <w:r w:rsidR="00461D67" w:rsidRPr="0052539E">
          <w:rPr>
            <w:rStyle w:val="Hyperlink"/>
            <w:rFonts w:asciiTheme="minorHAnsi" w:hAnsiTheme="minorHAnsi"/>
          </w:rPr>
          <w:t>https://github.com/ngds/system-design/wiki</w:t>
        </w:r>
      </w:hyperlink>
      <w:ins w:id="780" w:author="Christy Caudill" w:date="2014-04-01T11:31:00Z">
        <w:r w:rsidR="00585B91">
          <w:rPr>
            <w:rStyle w:val="Hyperlink"/>
            <w:rFonts w:asciiTheme="minorHAnsi" w:hAnsiTheme="minorHAnsi"/>
          </w:rPr>
          <w:t>/_pages</w:t>
        </w:r>
      </w:ins>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204899C3"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w:t>
      </w:r>
      <w:ins w:id="781" w:author="Christy Caudill" w:date="2014-04-01T11:32:00Z">
        <w:r w:rsidR="00585B91">
          <w:t xml:space="preserve"> </w:t>
        </w:r>
        <w:r w:rsidR="00585B91">
          <w:fldChar w:fldCharType="begin"/>
        </w:r>
        <w:r w:rsidR="00585B91">
          <w:instrText>HYPERLINK "https://github.com/ngds/system-design/wiki"</w:instrText>
        </w:r>
        <w:r w:rsidR="00585B91">
          <w:fldChar w:fldCharType="separate"/>
        </w:r>
        <w:r w:rsidR="00585B91" w:rsidRPr="0052539E">
          <w:rPr>
            <w:rStyle w:val="Hyperlink"/>
            <w:rFonts w:asciiTheme="minorHAnsi" w:hAnsiTheme="minorHAnsi"/>
          </w:rPr>
          <w:t>https://github.com/ngds/system-design/wiki</w:t>
        </w:r>
        <w:r w:rsidR="00585B91">
          <w:rPr>
            <w:rStyle w:val="Hyperlink"/>
            <w:rFonts w:asciiTheme="minorHAnsi" w:hAnsiTheme="minorHAnsi"/>
          </w:rPr>
          <w:fldChar w:fldCharType="end"/>
        </w:r>
        <w:r w:rsidR="00585B91">
          <w:rPr>
            <w:rStyle w:val="Hyperlink"/>
            <w:rFonts w:asciiTheme="minorHAnsi" w:hAnsiTheme="minorHAnsi"/>
          </w:rPr>
          <w:t>/_pages</w:t>
        </w:r>
      </w:ins>
      <w:r w:rsidR="00A000B7">
        <w:t xml:space="preserve"> </w:t>
      </w:r>
      <w:del w:id="782" w:author="Christy Caudill" w:date="2014-04-01T11:32:00Z">
        <w:r w:rsidR="00CD6382" w:rsidDel="00585B91">
          <w:fldChar w:fldCharType="begin"/>
        </w:r>
        <w:r w:rsidR="00D022B5" w:rsidDel="00585B91">
          <w:delInstrText>HYPERLINK "http://schemas.usgin.org/models/"</w:delInstrText>
        </w:r>
        <w:r w:rsidR="00CD6382" w:rsidDel="00585B91">
          <w:fldChar w:fldCharType="separate"/>
        </w:r>
        <w:r w:rsidR="00A000B7" w:rsidRPr="00CB662A" w:rsidDel="00585B91">
          <w:rPr>
            <w:rStyle w:val="Hyperlink"/>
          </w:rPr>
          <w:delText>http://schemas.usgin.org/models/</w:delText>
        </w:r>
        <w:r w:rsidR="00CD6382" w:rsidDel="00585B91">
          <w:rPr>
            <w:rStyle w:val="Hyperlink"/>
          </w:rPr>
          <w:fldChar w:fldCharType="end"/>
        </w:r>
        <w:r w:rsidR="00A000B7" w:rsidDel="00585B91">
          <w:delText xml:space="preserve"> </w:delText>
        </w:r>
      </w:del>
      <w:r w:rsidR="00A000B7">
        <w:t>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783" w:name="_Toc384030983"/>
      <w:bookmarkStart w:id="784" w:name="_Toc384049983"/>
      <w:r>
        <w:rPr>
          <w:noProof/>
        </w:rPr>
        <w:t xml:space="preserve">How to </w:t>
      </w:r>
      <w:r w:rsidR="00003160">
        <w:rPr>
          <w:noProof/>
        </w:rPr>
        <w:t xml:space="preserve">bulk </w:t>
      </w:r>
      <w:r>
        <w:rPr>
          <w:noProof/>
        </w:rPr>
        <w:t>upload metadata</w:t>
      </w:r>
      <w:bookmarkEnd w:id="783"/>
      <w:bookmarkEnd w:id="784"/>
    </w:p>
    <w:p w14:paraId="7CC2F463" w14:textId="726AD29C" w:rsidR="00CE5B49" w:rsidRDefault="00003160">
      <w:r>
        <w:t xml:space="preserve">VersionVersion 1 of the NGDS CKAN does not include </w:t>
      </w:r>
      <w:r w:rsidR="00692363">
        <w:t xml:space="preserve">functionality </w:t>
      </w:r>
      <w:r>
        <w:t>toto upload tabular metadata compilations (like tier 3 data)</w:t>
      </w:r>
      <w:r w:rsidR="00692363">
        <w:t>. Please see Section 5.2 instead for how to register resources and create metadata in the system.</w:t>
      </w:r>
    </w:p>
    <w:p w14:paraId="5E267BBD" w14:textId="77777777" w:rsidR="00D566FD" w:rsidRDefault="00D566FD" w:rsidP="00D566FD">
      <w:pPr>
        <w:pStyle w:val="Heading1"/>
      </w:pPr>
      <w:bookmarkStart w:id="785" w:name="_Toc384030984"/>
      <w:bookmarkStart w:id="786" w:name="_Toc384049984"/>
      <w:r>
        <w:t>Tips for using an aggregator node installation</w:t>
      </w:r>
      <w:bookmarkEnd w:id="785"/>
      <w:bookmarkEnd w:id="786"/>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resources</w:t>
      </w:r>
      <w:r w:rsidR="00D566FD">
        <w:t xml:space="preserve">, the aggregator node is used as a harvester. As such, it has different functionality in the </w:t>
      </w:r>
      <w:r w:rsidR="00D566FD">
        <w:rPr>
          <w:b/>
        </w:rPr>
        <w:t>Contribute</w:t>
      </w:r>
      <w:r w:rsidR="00D566FD">
        <w:t xml:space="preserve"> page than does a publisher node. Here, the UI is used to manage those harvest sources.</w:t>
      </w:r>
      <w:r w:rsidR="0099463B">
        <w:t xml:space="preserve"> The following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58CAB57D" w:rsidR="0099463B" w:rsidRDefault="0099463B">
      <w:pPr>
        <w:pStyle w:val="ListBullet2"/>
        <w:numPr>
          <w:ilvl w:val="0"/>
          <w:numId w:val="6"/>
        </w:numPr>
        <w:ind w:left="1080"/>
        <w:pPrChange w:id="787" w:author="Christy Caudill" w:date="2014-04-01T11:32:00Z">
          <w:pPr>
            <w:pStyle w:val="ListBullet2"/>
          </w:pPr>
        </w:pPrChange>
      </w:pPr>
      <w:r>
        <w:t>a</w:t>
      </w:r>
      <w:r w:rsidR="00FE263A">
        <w:t>n</w:t>
      </w:r>
      <w:r>
        <w:t xml:space="preserve"> </w:t>
      </w:r>
      <w:r w:rsidR="00FE263A">
        <w:t xml:space="preserve">OGC </w:t>
      </w:r>
      <w:r w:rsidR="00030AAC">
        <w:t>CSW endpoint with ISO-standards-</w:t>
      </w:r>
      <w:r>
        <w:t>compliant metadata (</w:t>
      </w:r>
      <w:r w:rsidR="00CD6382">
        <w:fldChar w:fldCharType="begin"/>
      </w:r>
      <w:r w:rsidR="00D022B5">
        <w:instrText>HYPERLINK "http://usgin.org/specifications"</w:instrText>
      </w:r>
      <w:r w:rsidR="00CD6382">
        <w:fldChar w:fldCharType="separate"/>
      </w:r>
      <w:r w:rsidRPr="00600290">
        <w:rPr>
          <w:rStyle w:val="Hyperlink"/>
        </w:rPr>
        <w:t>http://usgin.org/specifications</w:t>
      </w:r>
      <w:r w:rsidR="00CD6382">
        <w:rPr>
          <w:rStyle w:val="Hyperlink"/>
        </w:rPr>
        <w:fldChar w:fldCharType="end"/>
      </w:r>
      <w:r>
        <w:t xml:space="preserve">; </w:t>
      </w:r>
      <w:r w:rsidR="00CD6382">
        <w:fldChar w:fldCharType="begin"/>
      </w:r>
      <w:r w:rsidR="00D022B5">
        <w:instrText>HYPERLINK "http://www.opengeospatial.org/standards/cat"</w:instrText>
      </w:r>
      <w:r w:rsidR="00CD6382">
        <w:fldChar w:fldCharType="separate"/>
      </w:r>
      <w:r w:rsidR="008D5A9E" w:rsidRPr="00600290">
        <w:rPr>
          <w:rStyle w:val="Hyperlink"/>
        </w:rPr>
        <w:t>http://www.opengeospatial.org/standards/cat</w:t>
      </w:r>
      <w:r w:rsidR="00CD6382">
        <w:rPr>
          <w:rStyle w:val="Hyperlink"/>
        </w:rPr>
        <w:fldChar w:fldCharType="end"/>
      </w:r>
      <w:r w:rsidR="008D5A9E" w:rsidRPr="00CD3499">
        <w:rPr>
          <w:rStyle w:val="Hyperlink"/>
        </w:rPr>
        <w:t xml:space="preserve"> </w:t>
      </w:r>
      <w:r>
        <w:t>)</w:t>
      </w:r>
    </w:p>
    <w:p w14:paraId="66F7038D" w14:textId="77777777" w:rsidR="0099463B" w:rsidRDefault="0099463B">
      <w:pPr>
        <w:pStyle w:val="ListBullet2"/>
        <w:numPr>
          <w:ilvl w:val="0"/>
          <w:numId w:val="6"/>
        </w:numPr>
        <w:ind w:left="1080"/>
        <w:pPrChange w:id="788" w:author="Christy Caudill" w:date="2014-04-01T11:32:00Z">
          <w:pPr>
            <w:pStyle w:val="ListBullet2"/>
          </w:pPr>
        </w:pPrChange>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1394A752" w14:textId="34BDC184" w:rsidR="00E56F4C" w:rsidRPr="00CD3499" w:rsidDel="00D773E6" w:rsidRDefault="00E56F4C">
      <w:pPr>
        <w:pStyle w:val="ListBullet"/>
        <w:numPr>
          <w:ilvl w:val="0"/>
          <w:numId w:val="64"/>
        </w:numPr>
        <w:rPr>
          <w:del w:id="789" w:author="Christy Caudill" w:date="2014-04-01T11:35:00Z"/>
          <w:rStyle w:val="Hyperlink"/>
        </w:rPr>
        <w:pPrChange w:id="790" w:author="Christy Caudill" w:date="2014-04-01T11:35:00Z">
          <w:pPr>
            <w:pStyle w:val="ListBullet"/>
          </w:pPr>
        </w:pPrChange>
      </w:pPr>
      <w:r>
        <w:lastRenderedPageBreak/>
        <w:t>To harvest a CSW, use</w:t>
      </w:r>
      <w:r w:rsidRPr="0099463B">
        <w:t xml:space="preserve"> </w:t>
      </w:r>
      <w:r>
        <w:t>only the string</w:t>
      </w:r>
      <w:r w:rsidRPr="0099463B">
        <w:t xml:space="preserve"> be</w:t>
      </w:r>
      <w:r>
        <w:t>fore the '?' in the</w:t>
      </w:r>
      <w:ins w:id="791" w:author="Christy Caudill" w:date="2014-04-01T11:34:00Z">
        <w:r w:rsidR="00D773E6">
          <w:t xml:space="preserve"> CSW base</w:t>
        </w:r>
      </w:ins>
      <w:r>
        <w:t xml:space="preserve"> URL, for example:</w:t>
      </w:r>
      <w:r w:rsidR="00807A71">
        <w:t xml:space="preserve"> </w:t>
      </w:r>
      <w:r w:rsidR="00807A71">
        <w:br/>
      </w:r>
      <w:r w:rsidR="00CD6382">
        <w:fldChar w:fldCharType="begin"/>
      </w:r>
      <w:r w:rsidR="00D022B5">
        <w:instrText>HYPERLINK "http://catalog.usgin.org/geothermal/csw"</w:instrText>
      </w:r>
      <w:r w:rsidR="00CD6382">
        <w:fldChar w:fldCharType="separate"/>
      </w:r>
      <w:r w:rsidRPr="00600290">
        <w:rPr>
          <w:rStyle w:val="Hyperlink"/>
        </w:rPr>
        <w:t>http://catalog.usgin.org/geothermal/csw</w:t>
      </w:r>
      <w:r w:rsidR="00CD6382">
        <w:rPr>
          <w:rStyle w:val="Hyperlink"/>
        </w:rPr>
        <w:fldChar w:fldCharType="end"/>
      </w:r>
      <w:del w:id="792" w:author="Christy Caudill" w:date="2014-04-01T11:34:00Z">
        <w:r w:rsidR="00807A71" w:rsidDel="00D773E6">
          <w:br/>
        </w:r>
      </w:del>
    </w:p>
    <w:p w14:paraId="48E3BB4C" w14:textId="77777777" w:rsidR="00E56F4C" w:rsidRDefault="00632EA1">
      <w:pPr>
        <w:pStyle w:val="ListBullet"/>
        <w:numPr>
          <w:ilvl w:val="0"/>
          <w:numId w:val="64"/>
        </w:numPr>
        <w:rPr>
          <w:ins w:id="793" w:author="Christy Caudill" w:date="2014-04-01T11:35:00Z"/>
        </w:rPr>
        <w:pPrChange w:id="794" w:author="Christy Caudill" w:date="2014-04-01T11:35:00Z">
          <w:pPr>
            <w:pStyle w:val="ListBullet"/>
          </w:pPr>
        </w:pPrChange>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aggregator node</w:t>
      </w:r>
    </w:p>
    <w:p w14:paraId="5355CDE2" w14:textId="39BC5583" w:rsidR="00D773E6" w:rsidRPr="00D773E6" w:rsidRDefault="00D773E6" w:rsidP="00D773E6">
      <w:pPr>
        <w:pStyle w:val="ListBullet"/>
        <w:numPr>
          <w:ilvl w:val="0"/>
          <w:numId w:val="75"/>
        </w:numPr>
        <w:tabs>
          <w:tab w:val="clear" w:pos="432"/>
        </w:tabs>
        <w:suppressAutoHyphens w:val="0"/>
        <w:rPr>
          <w:ins w:id="795" w:author="Christy Caudill" w:date="2014-04-01T11:35:00Z"/>
          <w:bCs/>
          <w:color w:val="FF0000"/>
          <w:rPrChange w:id="796" w:author="Christy Caudill" w:date="2014-04-01T11:35:00Z">
            <w:rPr>
              <w:ins w:id="797" w:author="Christy Caudill" w:date="2014-04-01T11:35:00Z"/>
              <w:b/>
              <w:bCs/>
              <w:color w:val="FF0000"/>
            </w:rPr>
          </w:rPrChange>
        </w:rPr>
      </w:pPr>
      <w:ins w:id="798" w:author="Christy Caudill" w:date="2014-04-01T11:35:00Z">
        <w:r w:rsidRPr="00D773E6">
          <w:rPr>
            <w:bCs/>
            <w:color w:val="FF0000"/>
            <w:rPrChange w:id="799" w:author="Christy Caudill" w:date="2014-04-01T11:35:00Z">
              <w:rPr>
                <w:b/>
                <w:bCs/>
                <w:color w:val="FF0000"/>
              </w:rPr>
            </w:rPrChange>
          </w:rPr>
          <w:t>Common Harvesting Issues</w:t>
        </w:r>
      </w:ins>
    </w:p>
    <w:p w14:paraId="1DC83F7B" w14:textId="77777777" w:rsidR="00D773E6" w:rsidRPr="00D773E6" w:rsidRDefault="00D773E6" w:rsidP="00D773E6">
      <w:pPr>
        <w:pStyle w:val="ListBullet"/>
        <w:numPr>
          <w:ilvl w:val="1"/>
          <w:numId w:val="75"/>
        </w:numPr>
        <w:tabs>
          <w:tab w:val="clear" w:pos="432"/>
        </w:tabs>
        <w:suppressAutoHyphens w:val="0"/>
        <w:rPr>
          <w:ins w:id="800" w:author="Christy Caudill" w:date="2014-04-01T11:35:00Z"/>
          <w:bCs/>
          <w:color w:val="FF0000"/>
          <w:rPrChange w:id="801" w:author="Christy Caudill" w:date="2014-04-01T11:35:00Z">
            <w:rPr>
              <w:ins w:id="802" w:author="Christy Caudill" w:date="2014-04-01T11:35:00Z"/>
              <w:b/>
              <w:bCs/>
              <w:color w:val="FF0000"/>
            </w:rPr>
          </w:rPrChange>
        </w:rPr>
      </w:pPr>
      <w:ins w:id="803" w:author="Christy Caudill" w:date="2014-04-01T11:35:00Z">
        <w:r w:rsidRPr="00D773E6">
          <w:rPr>
            <w:bCs/>
            <w:i/>
            <w:color w:val="FF0000"/>
            <w:rPrChange w:id="804" w:author="Christy Caudill" w:date="2014-04-01T11:35:00Z">
              <w:rPr>
                <w:b/>
                <w:bCs/>
                <w:color w:val="FF0000"/>
              </w:rPr>
            </w:rPrChange>
          </w:rPr>
          <w:t>Harvest requests timing out</w:t>
        </w:r>
        <w:r w:rsidRPr="00D773E6">
          <w:rPr>
            <w:bCs/>
            <w:color w:val="FF0000"/>
            <w:rPrChange w:id="805" w:author="Christy Caudill" w:date="2014-04-01T11:35:00Z">
              <w:rPr>
                <w:b/>
                <w:bCs/>
                <w:color w:val="FF0000"/>
              </w:rPr>
            </w:rPrChange>
          </w:rPr>
          <w:t xml:space="preserve">:  Check if the Server/Servlet the CSW is being hosted on has enough power to support the types of requests being made by the NGDS Harvester. </w:t>
        </w:r>
      </w:ins>
    </w:p>
    <w:p w14:paraId="26380623" w14:textId="77777777" w:rsidR="00D773E6" w:rsidRPr="00D773E6" w:rsidRDefault="00D773E6" w:rsidP="00D773E6">
      <w:pPr>
        <w:pStyle w:val="ListBullet"/>
        <w:numPr>
          <w:ilvl w:val="1"/>
          <w:numId w:val="75"/>
        </w:numPr>
        <w:tabs>
          <w:tab w:val="clear" w:pos="432"/>
        </w:tabs>
        <w:suppressAutoHyphens w:val="0"/>
        <w:rPr>
          <w:ins w:id="806" w:author="Christy Caudill" w:date="2014-04-01T11:35:00Z"/>
          <w:bCs/>
          <w:color w:val="FF0000"/>
          <w:rPrChange w:id="807" w:author="Christy Caudill" w:date="2014-04-01T11:35:00Z">
            <w:rPr>
              <w:ins w:id="808" w:author="Christy Caudill" w:date="2014-04-01T11:35:00Z"/>
              <w:b/>
              <w:bCs/>
              <w:color w:val="FF0000"/>
            </w:rPr>
          </w:rPrChange>
        </w:rPr>
      </w:pPr>
      <w:ins w:id="809" w:author="Christy Caudill" w:date="2014-04-01T11:35:00Z">
        <w:r w:rsidRPr="00D773E6">
          <w:rPr>
            <w:bCs/>
            <w:i/>
            <w:color w:val="FF0000"/>
            <w:rPrChange w:id="810" w:author="Christy Caudill" w:date="2014-04-01T11:36:00Z">
              <w:rPr>
                <w:b/>
                <w:bCs/>
                <w:color w:val="FF0000"/>
              </w:rPr>
            </w:rPrChange>
          </w:rPr>
          <w:t>Seeing less or more records than expected</w:t>
        </w:r>
        <w:r w:rsidRPr="00D773E6">
          <w:rPr>
            <w:bCs/>
            <w:color w:val="FF0000"/>
            <w:rPrChange w:id="811" w:author="Christy Caudill" w:date="2014-04-01T11:35:00Z">
              <w:rPr>
                <w:b/>
                <w:bCs/>
                <w:color w:val="FF0000"/>
              </w:rPr>
            </w:rPrChange>
          </w:rPr>
          <w:t>: Depending on what catalog server is being used, updates and changes to resources within a catalog can have a temporary effect on the indexing for the CSW. If the issue does not resolve itself within 24 hours, there may be pagination issues with the CSW.</w:t>
        </w:r>
      </w:ins>
    </w:p>
    <w:p w14:paraId="4E5025E2" w14:textId="77777777" w:rsidR="00D773E6" w:rsidRPr="00D773E6" w:rsidRDefault="00D773E6" w:rsidP="00D773E6">
      <w:pPr>
        <w:pStyle w:val="ListBullet"/>
        <w:numPr>
          <w:ilvl w:val="1"/>
          <w:numId w:val="75"/>
        </w:numPr>
        <w:tabs>
          <w:tab w:val="clear" w:pos="432"/>
        </w:tabs>
        <w:suppressAutoHyphens w:val="0"/>
        <w:rPr>
          <w:ins w:id="812" w:author="Christy Caudill" w:date="2014-04-01T11:35:00Z"/>
          <w:bCs/>
          <w:color w:val="FF0000"/>
          <w:rPrChange w:id="813" w:author="Christy Caudill" w:date="2014-04-01T11:35:00Z">
            <w:rPr>
              <w:ins w:id="814" w:author="Christy Caudill" w:date="2014-04-01T11:35:00Z"/>
              <w:b/>
              <w:bCs/>
              <w:color w:val="FF0000"/>
            </w:rPr>
          </w:rPrChange>
        </w:rPr>
      </w:pPr>
      <w:ins w:id="815" w:author="Christy Caudill" w:date="2014-04-01T11:35:00Z">
        <w:r w:rsidRPr="00D773E6">
          <w:rPr>
            <w:bCs/>
            <w:i/>
            <w:color w:val="FF0000"/>
            <w:rPrChange w:id="816" w:author="Christy Caudill" w:date="2014-04-01T11:36:00Z">
              <w:rPr>
                <w:b/>
                <w:bCs/>
                <w:color w:val="FF0000"/>
              </w:rPr>
            </w:rPrChange>
          </w:rPr>
          <w:t>ISO validation errors</w:t>
        </w:r>
        <w:r w:rsidRPr="00D773E6">
          <w:rPr>
            <w:bCs/>
            <w:color w:val="FF0000"/>
            <w:rPrChange w:id="817" w:author="Christy Caudill" w:date="2014-04-01T11:35:00Z">
              <w:rPr>
                <w:b/>
                <w:bCs/>
                <w:color w:val="FF0000"/>
              </w:rPr>
            </w:rPrChange>
          </w:rPr>
          <w:t xml:space="preserve">: Use the unique ID within the validation error provided to build a GetRecordsByID request to check the XML details for the invalid record. </w:t>
        </w:r>
      </w:ins>
    </w:p>
    <w:p w14:paraId="73CA3FA4" w14:textId="77777777" w:rsidR="00D773E6" w:rsidRPr="00D773E6" w:rsidRDefault="00D773E6" w:rsidP="00D773E6">
      <w:pPr>
        <w:pStyle w:val="ListBullet"/>
        <w:numPr>
          <w:ilvl w:val="1"/>
          <w:numId w:val="75"/>
        </w:numPr>
        <w:tabs>
          <w:tab w:val="clear" w:pos="432"/>
        </w:tabs>
        <w:suppressAutoHyphens w:val="0"/>
        <w:rPr>
          <w:ins w:id="818" w:author="Christy Caudill" w:date="2014-04-01T11:35:00Z"/>
          <w:bCs/>
          <w:color w:val="FF0000"/>
          <w:rPrChange w:id="819" w:author="Christy Caudill" w:date="2014-04-01T11:35:00Z">
            <w:rPr>
              <w:ins w:id="820" w:author="Christy Caudill" w:date="2014-04-01T11:35:00Z"/>
              <w:b/>
              <w:bCs/>
              <w:color w:val="FF0000"/>
            </w:rPr>
          </w:rPrChange>
        </w:rPr>
      </w:pPr>
      <w:ins w:id="821" w:author="Christy Caudill" w:date="2014-04-01T11:35:00Z">
        <w:r w:rsidRPr="00D773E6">
          <w:rPr>
            <w:bCs/>
            <w:i/>
            <w:color w:val="FF0000"/>
            <w:rPrChange w:id="822" w:author="Christy Caudill" w:date="2014-04-01T11:36:00Z">
              <w:rPr>
                <w:b/>
                <w:bCs/>
                <w:color w:val="FF0000"/>
              </w:rPr>
            </w:rPrChange>
          </w:rPr>
          <w:t>Harvester failing on sections, schemas, or parameters in the capabilities request</w:t>
        </w:r>
        <w:r w:rsidRPr="00D773E6">
          <w:rPr>
            <w:bCs/>
            <w:color w:val="FF0000"/>
            <w:rPrChange w:id="823" w:author="Christy Caudill" w:date="2014-04-01T11:35:00Z">
              <w:rPr>
                <w:b/>
                <w:bCs/>
                <w:color w:val="FF0000"/>
              </w:rPr>
            </w:rPrChange>
          </w:rPr>
          <w:t>: Make sure to check the OWSlib Code (</w:t>
        </w:r>
        <w:r w:rsidRPr="00D773E6">
          <w:rPr>
            <w:bCs/>
            <w:color w:val="FF0000"/>
            <w:rPrChange w:id="824" w:author="Christy Caudill" w:date="2014-04-01T11:35:00Z">
              <w:rPr>
                <w:b/>
                <w:bCs/>
                <w:color w:val="FF0000"/>
              </w:rPr>
            </w:rPrChange>
          </w:rPr>
          <w:fldChar w:fldCharType="begin"/>
        </w:r>
        <w:r w:rsidRPr="00D773E6">
          <w:rPr>
            <w:bCs/>
            <w:color w:val="FF0000"/>
            <w:rPrChange w:id="825" w:author="Christy Caudill" w:date="2014-04-01T11:35:00Z">
              <w:rPr>
                <w:b/>
                <w:bCs/>
                <w:color w:val="FF0000"/>
              </w:rPr>
            </w:rPrChange>
          </w:rPr>
          <w:instrText xml:space="preserve"> HYPERLINK "https://github.com/geopython/OWSLib/blob/master/owslib/csw.py" </w:instrText>
        </w:r>
        <w:r w:rsidRPr="00D773E6">
          <w:rPr>
            <w:bCs/>
            <w:color w:val="FF0000"/>
            <w:rPrChange w:id="826" w:author="Christy Caudill" w:date="2014-04-01T11:35:00Z">
              <w:rPr>
                <w:b/>
                <w:bCs/>
                <w:color w:val="FF0000"/>
              </w:rPr>
            </w:rPrChange>
          </w:rPr>
          <w:fldChar w:fldCharType="separate"/>
        </w:r>
        <w:r w:rsidRPr="00D773E6">
          <w:rPr>
            <w:rStyle w:val="Hyperlink"/>
            <w:bCs/>
            <w:color w:val="FF0000"/>
            <w:rPrChange w:id="827" w:author="Christy Caudill" w:date="2014-04-01T11:35:00Z">
              <w:rPr>
                <w:rStyle w:val="Hyperlink"/>
                <w:b/>
                <w:bCs/>
                <w:color w:val="FF0000"/>
              </w:rPr>
            </w:rPrChange>
          </w:rPr>
          <w:t>https://github.com/geopython/OWSLib/blob/master/owslib/csw.py</w:t>
        </w:r>
        <w:r w:rsidRPr="00D773E6">
          <w:rPr>
            <w:bCs/>
            <w:color w:val="FF0000"/>
            <w:rPrChange w:id="828" w:author="Christy Caudill" w:date="2014-04-01T11:35:00Z">
              <w:rPr>
                <w:b/>
                <w:bCs/>
                <w:color w:val="FF0000"/>
              </w:rPr>
            </w:rPrChange>
          </w:rPr>
          <w:fldChar w:fldCharType="end"/>
        </w:r>
        <w:r w:rsidRPr="00D773E6">
          <w:rPr>
            <w:bCs/>
            <w:color w:val="FF0000"/>
            <w:rPrChange w:id="829" w:author="Christy Caudill" w:date="2014-04-01T11:35:00Z">
              <w:rPr>
                <w:b/>
                <w:bCs/>
                <w:color w:val="FF0000"/>
              </w:rPr>
            </w:rPrChange>
          </w:rPr>
          <w:t>) against the CSW capabilities document you are implementing.  The NGDS harvester relies on OWSlib as part of the validation process for CSW request, viewing the code can provide further insight to what may be missing from the capabilities document if any errors occur.</w:t>
        </w:r>
      </w:ins>
    </w:p>
    <w:p w14:paraId="4F802056" w14:textId="77777777" w:rsidR="00D773E6" w:rsidRPr="00D566FD" w:rsidRDefault="00D773E6">
      <w:pPr>
        <w:pStyle w:val="ListBullet"/>
        <w:numPr>
          <w:ilvl w:val="0"/>
          <w:numId w:val="0"/>
        </w:numPr>
        <w:ind w:left="720" w:hanging="360"/>
        <w:pPrChange w:id="830" w:author="Christy Caudill" w:date="2014-04-01T11:35:00Z">
          <w:pPr>
            <w:pStyle w:val="ListBullet"/>
          </w:pPr>
        </w:pPrChange>
      </w:pPr>
    </w:p>
    <w:p w14:paraId="63952986" w14:textId="77777777" w:rsidR="00003EA5" w:rsidRPr="00A90F7B" w:rsidRDefault="00972A32" w:rsidP="00A90F7B">
      <w:pPr>
        <w:pStyle w:val="Heading1-Appendix"/>
      </w:pPr>
      <w:bookmarkStart w:id="831" w:name="_Toc379537707"/>
      <w:bookmarkStart w:id="832" w:name="_Toc379537708"/>
      <w:bookmarkStart w:id="833" w:name="_Toc379537709"/>
      <w:bookmarkStart w:id="834" w:name="_Toc379537710"/>
      <w:bookmarkStart w:id="835" w:name="_Toc379537711"/>
      <w:bookmarkStart w:id="836" w:name="_Toc379537712"/>
      <w:bookmarkStart w:id="837" w:name="_Toc379537713"/>
      <w:bookmarkStart w:id="838" w:name="_Toc379537714"/>
      <w:bookmarkStart w:id="839" w:name="_Toc379537715"/>
      <w:bookmarkEnd w:id="831"/>
      <w:bookmarkEnd w:id="832"/>
      <w:bookmarkEnd w:id="833"/>
      <w:bookmarkEnd w:id="834"/>
      <w:bookmarkEnd w:id="835"/>
      <w:bookmarkEnd w:id="836"/>
      <w:bookmarkEnd w:id="837"/>
      <w:bookmarkEnd w:id="838"/>
      <w:bookmarkEnd w:id="839"/>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 xml:space="preserve">software application that emulates an operating system environment (e.g. Linux, Windows XP, MacOS) as if it were an application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different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VirtualBox. They can be downloaded on the links below:</w:t>
      </w:r>
    </w:p>
    <w:p w14:paraId="0E167651" w14:textId="1F476D8D" w:rsidR="002B73D8" w:rsidRDefault="00972A32">
      <w:pPr>
        <w:pStyle w:val="ListBullet"/>
      </w:pPr>
      <w:r w:rsidRPr="00A90F7B">
        <w:t xml:space="preserve">VMWare Player: </w:t>
      </w:r>
      <w:hyperlink r:id="rId34" w:history="1">
        <w:r w:rsidRPr="002413B2">
          <w:rPr>
            <w:rStyle w:val="Hyperlink"/>
          </w:rPr>
          <w:t>http://www.vmware.com/products/player/</w:t>
        </w:r>
      </w:hyperlink>
    </w:p>
    <w:p w14:paraId="1BB029EF" w14:textId="1D2753A3" w:rsidR="00972A32" w:rsidRPr="002B73D8" w:rsidRDefault="00972A32" w:rsidP="00D022B5">
      <w:pPr>
        <w:pStyle w:val="ListBullet"/>
        <w:spacing w:after="120"/>
      </w:pPr>
      <w:r w:rsidRPr="002B73D8">
        <w:t>Oracle VM VirtualBox:</w:t>
      </w:r>
      <w:r w:rsidRPr="008010A7">
        <w:rPr>
          <w:rStyle w:val="Hyperlink"/>
          <w:u w:val="none"/>
          <w:rPrChange w:id="840" w:author="Jessica Alisdairi" w:date="2014-04-03T13:33:00Z">
            <w:rPr>
              <w:rStyle w:val="Hyperlink"/>
            </w:rPr>
          </w:rPrChange>
        </w:rPr>
        <w:t xml:space="preserve"> </w:t>
      </w:r>
      <w:hyperlink r:id="rId35"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841" w:name="_Toc379537663"/>
      <w:bookmarkStart w:id="842" w:name="_Toc379537664"/>
      <w:bookmarkStart w:id="843" w:name="_Toc379537665"/>
      <w:bookmarkStart w:id="844" w:name="_Toc379537666"/>
      <w:bookmarkStart w:id="845" w:name="_Toc379537667"/>
      <w:bookmarkStart w:id="846" w:name="_Creating_an_Ubuntu"/>
      <w:bookmarkStart w:id="847" w:name="_Ref383942339"/>
      <w:bookmarkEnd w:id="841"/>
      <w:bookmarkEnd w:id="842"/>
      <w:bookmarkEnd w:id="843"/>
      <w:bookmarkEnd w:id="844"/>
      <w:bookmarkEnd w:id="845"/>
      <w:bookmarkEnd w:id="846"/>
      <w:r w:rsidRPr="00D022B5">
        <w:t>Creating an Ubuntu Linux Virtual Machine using VirtualBox</w:t>
      </w:r>
      <w:bookmarkEnd w:id="847"/>
    </w:p>
    <w:p w14:paraId="3D83FACD" w14:textId="0FD8D74D"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system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del w:id="848" w:author="Jessica Alisdairi" w:date="2014-04-03T13:31:00Z">
        <w:r w:rsidR="00190C0A" w:rsidDel="008010A7">
          <w:delText>)</w:delText>
        </w:r>
        <w:r w:rsidR="00190C0A" w:rsidRPr="005E68DF" w:rsidDel="008010A7">
          <w:delText>.</w:delText>
        </w:r>
      </w:del>
      <w:r w:rsidRPr="005E68DF">
        <w:t xml:space="preserve"> </w:t>
      </w:r>
      <w:r w:rsidR="008418D9">
        <w:t xml:space="preserve">The VirtualBox software is also available for Apple OS X, various other Linux variants, and for Sun Solaris hosts; follow the VirtualBox instructions to get the virtualization environment set up on these other operating systems. </w:t>
      </w:r>
    </w:p>
    <w:p w14:paraId="0B3950FC" w14:textId="4C674148" w:rsidR="00972A32" w:rsidRPr="008010A7" w:rsidRDefault="007619B2" w:rsidP="00D022B5">
      <w:pPr>
        <w:pStyle w:val="Heading3-Appendix"/>
        <w:rPr>
          <w:color w:val="auto"/>
          <w:rPrChange w:id="849" w:author="Jessica Alisdairi" w:date="2014-04-03T13:32:00Z">
            <w:rPr/>
          </w:rPrChange>
        </w:rPr>
      </w:pPr>
      <w:bookmarkStart w:id="850" w:name="_Toc377463024"/>
      <w:bookmarkStart w:id="851" w:name="_Toc379537669"/>
      <w:bookmarkEnd w:id="851"/>
      <w:r>
        <w:t xml:space="preserve"> </w:t>
      </w:r>
      <w:r w:rsidR="008418D9">
        <w:t>I</w:t>
      </w:r>
      <w:r w:rsidR="00972A32" w:rsidRPr="00A90F7B">
        <w:t>ns</w:t>
      </w:r>
      <w:r w:rsidR="00972A32" w:rsidRPr="008010A7">
        <w:rPr>
          <w:color w:val="auto"/>
          <w:rPrChange w:id="852" w:author="Jessica Alisdairi" w:date="2014-04-03T13:32:00Z">
            <w:rPr/>
          </w:rPrChange>
        </w:rPr>
        <w:t>ta</w:t>
      </w:r>
      <w:del w:id="853" w:author="Jessica Alisdairi" w:date="2014-04-03T13:33:00Z">
        <w:r w:rsidR="00972A32" w:rsidRPr="008010A7" w:rsidDel="008010A7">
          <w:rPr>
            <w:color w:val="auto"/>
            <w:rPrChange w:id="854" w:author="Jessica Alisdairi" w:date="2014-04-03T13:32:00Z">
              <w:rPr/>
            </w:rPrChange>
          </w:rPr>
          <w:delText>ll</w:delText>
        </w:r>
        <w:r w:rsidR="008418D9" w:rsidRPr="008010A7" w:rsidDel="008010A7">
          <w:rPr>
            <w:color w:val="auto"/>
            <w:rPrChange w:id="855" w:author="Jessica Alisdairi" w:date="2014-04-03T13:32:00Z">
              <w:rPr/>
            </w:rPrChange>
          </w:rPr>
          <w:delText>I</w:delText>
        </w:r>
      </w:del>
      <w:ins w:id="856" w:author="Jessica Alisdairi" w:date="2014-04-03T13:33:00Z">
        <w:r w:rsidR="008010A7">
          <w:rPr>
            <w:color w:val="auto"/>
          </w:rPr>
          <w:t>ll</w:t>
        </w:r>
      </w:ins>
      <w:r w:rsidR="00972A32" w:rsidRPr="008010A7">
        <w:rPr>
          <w:color w:val="auto"/>
          <w:rPrChange w:id="857" w:author="Jessica Alisdairi" w:date="2014-04-03T13:32:00Z">
            <w:rPr/>
          </w:rPrChange>
        </w:rPr>
        <w:t xml:space="preserve"> Oracle VM VirtualBox Manager</w:t>
      </w:r>
      <w:bookmarkEnd w:id="850"/>
    </w:p>
    <w:p w14:paraId="49ACA7E5" w14:textId="6E1A3176" w:rsidR="00972A32" w:rsidRPr="00022ACF" w:rsidRDefault="00972A32" w:rsidP="00CD3499">
      <w:pPr>
        <w:pStyle w:val="ListParagraph"/>
        <w:numPr>
          <w:ilvl w:val="1"/>
          <w:numId w:val="70"/>
        </w:numPr>
        <w:ind w:left="720"/>
        <w:rPr>
          <w:rStyle w:val="Hyperlink"/>
          <w:color w:val="auto"/>
        </w:rPr>
      </w:pPr>
      <w:r w:rsidRPr="00022ACF">
        <w:t xml:space="preserve">Download the </w:t>
      </w:r>
      <w:r w:rsidR="00190C0A" w:rsidRPr="00022ACF">
        <w:t xml:space="preserve">VirtualBox </w:t>
      </w:r>
      <w:r w:rsidRPr="00022ACF">
        <w:t xml:space="preserve">software from: </w:t>
      </w:r>
      <w:ins w:id="858" w:author="Jessica Alisdairi" w:date="2014-04-03T13:33:00Z">
        <w:r w:rsidR="008010A7">
          <w:fldChar w:fldCharType="begin"/>
        </w:r>
        <w:r w:rsidR="008010A7">
          <w:instrText xml:space="preserve"> HYPERLINK "https://www.virtualbox.org/wiki/Downloads" </w:instrText>
        </w:r>
        <w:r w:rsidR="008010A7">
          <w:fldChar w:fldCharType="separate"/>
        </w:r>
        <w:r w:rsidR="008010A7" w:rsidRPr="00272F1E">
          <w:rPr>
            <w:rStyle w:val="Hyperlink"/>
          </w:rPr>
          <w:t>https://www.virtualbox.org/wiki/Downloads</w:t>
        </w:r>
        <w:r w:rsidR="008010A7">
          <w:rPr>
            <w:rStyle w:val="Hyperlink"/>
          </w:rPr>
          <w:fldChar w:fldCharType="end"/>
        </w:r>
      </w:ins>
      <w:del w:id="859" w:author="Jessica Alisdairi" w:date="2014-04-03T13:33:00Z">
        <w:r w:rsidR="002D3D88" w:rsidRPr="008010A7" w:rsidDel="008010A7">
          <w:fldChar w:fldCharType="begin"/>
        </w:r>
        <w:r w:rsidR="002D3D88" w:rsidRPr="008010A7" w:rsidDel="008010A7">
          <w:delInstrText xml:space="preserve"> HYPERLINK "https://www.virtualbox.org/wiki/Downloads" </w:delInstrText>
        </w:r>
        <w:r w:rsidR="002D3D88" w:rsidRPr="008010A7" w:rsidDel="008010A7">
          <w:fldChar w:fldCharType="separate"/>
        </w:r>
        <w:r w:rsidRPr="008010A7" w:rsidDel="008010A7">
          <w:rPr>
            <w:rStyle w:val="Hyperlink"/>
            <w:color w:val="auto"/>
          </w:rPr>
          <w:delText>https://www.virtualbox.org/wiki/Downloads</w:delText>
        </w:r>
        <w:r w:rsidR="002D3D88" w:rsidRPr="008010A7" w:rsidDel="008010A7">
          <w:rPr>
            <w:rStyle w:val="Hyperlink"/>
            <w:color w:val="auto"/>
          </w:rPr>
          <w:fldChar w:fldCharType="end"/>
        </w:r>
      </w:del>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860" w:name="_Toc379537671"/>
      <w:bookmarkStart w:id="861" w:name="_Toc379537672"/>
      <w:bookmarkStart w:id="862" w:name="_Toc380696959"/>
      <w:bookmarkStart w:id="863" w:name="_Toc380734662"/>
      <w:bookmarkStart w:id="864" w:name="_Toc380756541"/>
      <w:bookmarkStart w:id="865" w:name="_Toc382489379"/>
      <w:bookmarkStart w:id="866" w:name="_Toc382491104"/>
      <w:bookmarkStart w:id="867" w:name="_Toc382492877"/>
      <w:bookmarkStart w:id="868" w:name="_Toc382923295"/>
      <w:bookmarkStart w:id="869" w:name="_Toc382923408"/>
      <w:bookmarkStart w:id="870" w:name="_Toc382935019"/>
      <w:bookmarkStart w:id="871" w:name="_Toc383599588"/>
      <w:bookmarkStart w:id="872" w:name="_Toc380696960"/>
      <w:bookmarkStart w:id="873" w:name="_Toc380734663"/>
      <w:bookmarkStart w:id="874" w:name="_Toc380756542"/>
      <w:bookmarkStart w:id="875" w:name="_Toc382489380"/>
      <w:bookmarkStart w:id="876" w:name="_Toc382491105"/>
      <w:bookmarkStart w:id="877" w:name="_Toc382492878"/>
      <w:bookmarkStart w:id="878" w:name="_Toc382923296"/>
      <w:bookmarkStart w:id="879" w:name="_Toc382923409"/>
      <w:bookmarkStart w:id="880" w:name="_Toc382935020"/>
      <w:bookmarkStart w:id="881" w:name="_Toc383599589"/>
      <w:bookmarkStart w:id="882" w:name="_Toc377463025"/>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r w:rsidRPr="00CF1B6B">
        <w:rPr>
          <w:noProof/>
        </w:rPr>
        <w:t>Create an Ubuntu Linux Virtual Machine</w:t>
      </w:r>
      <w:bookmarkEnd w:id="882"/>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lastRenderedPageBreak/>
        <w:t>Name</w:t>
      </w:r>
      <w:r w:rsidRPr="00415183">
        <w:t>: NGDS</w:t>
      </w:r>
    </w:p>
    <w:p w14:paraId="17DB3C9B" w14:textId="77777777" w:rsidR="00972A32" w:rsidRPr="00415183" w:rsidRDefault="00972A32">
      <w:pPr>
        <w:pStyle w:val="NoSpacing"/>
        <w:ind w:left="720"/>
      </w:pPr>
      <w:r w:rsidRPr="00415183">
        <w:rPr>
          <w:b/>
        </w:rPr>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select determines the compatibility of the virtual hard disk you create with different virtualization software</w:t>
      </w:r>
    </w:p>
    <w:p w14:paraId="0C8EFC70" w14:textId="55498C43" w:rsidR="00972A32" w:rsidRPr="002413B2" w:rsidRDefault="00972A32">
      <w:pPr>
        <w:pStyle w:val="ListBullet3"/>
      </w:pPr>
      <w:r w:rsidRPr="002413B2">
        <w:t>Specify disk space allocation (Figure 5); dynamic allocation allows your virtualization software to allocate more hard drive space from the virtualization platform to this virtual hard drive as-needed</w:t>
      </w:r>
      <w:r w:rsidR="0083769B">
        <w:t xml:space="preserve">. </w:t>
      </w:r>
    </w:p>
    <w:p w14:paraId="6477180C" w14:textId="00F8E368" w:rsidR="00972A32" w:rsidRPr="00415183" w:rsidRDefault="0083769B">
      <w:pPr>
        <w:pStyle w:val="ListBullet3"/>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2D3D88" w:rsidRPr="00D022B5" w:rsidRDefault="002D3D88" w:rsidP="00D42B34">
                              <w:pPr>
                                <w:pStyle w:val="Caption"/>
                              </w:pPr>
                              <w:bookmarkStart w:id="883" w:name="_Toc382558281"/>
                              <w:r w:rsidRPr="00D42B34">
                                <w:t xml:space="preserve">Figure </w:t>
                              </w:r>
                              <w:fldSimple w:instr=" SEQ Figure \* ARABIC ">
                                <w:r w:rsidRPr="00D022B5">
                                  <w:t>2</w:t>
                                </w:r>
                              </w:fldSimple>
                              <w:r w:rsidRPr="002413B2">
                                <w:t xml:space="preserve">: </w:t>
                              </w:r>
                              <w:bookmarkStart w:id="884" w:name="_Toc358720721"/>
                              <w:r w:rsidRPr="00D022B5">
                                <w:t>Create a new Linux virtual machine</w:t>
                              </w:r>
                              <w:bookmarkEnd w:id="883"/>
                              <w:bookmarkEnd w:id="8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AB82A7"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7"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2D3D88" w:rsidRPr="00D022B5" w:rsidRDefault="002D3D88" w:rsidP="00D42B34">
                        <w:pPr>
                          <w:pStyle w:val="Caption"/>
                        </w:pPr>
                        <w:bookmarkStart w:id="885" w:name="_Toc382558281"/>
                        <w:r w:rsidRPr="00D42B34">
                          <w:t xml:space="preserve">Figure </w:t>
                        </w:r>
                        <w:fldSimple w:instr=" SEQ Figure \* ARABIC ">
                          <w:r w:rsidRPr="00D022B5">
                            <w:t>2</w:t>
                          </w:r>
                        </w:fldSimple>
                        <w:r w:rsidRPr="002413B2">
                          <w:t xml:space="preserve">: </w:t>
                        </w:r>
                        <w:bookmarkStart w:id="886" w:name="_Toc358720721"/>
                        <w:r w:rsidRPr="00D022B5">
                          <w:t>Create a new Linux virtual machine</w:t>
                        </w:r>
                        <w:bookmarkEnd w:id="885"/>
                        <w:bookmarkEnd w:id="886"/>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2D3D88" w:rsidRPr="004A778E" w:rsidRDefault="002D3D88"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CA73E69"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39"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2D3D88" w:rsidRPr="004A778E" w:rsidRDefault="002D3D88"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r>
        <w:t>. Ubuntu 12.04 systems will function with 8Gb, but if you are using more recent Ubuntu builds (e.g. 13 or 14 series, more disk space should be allocated, e.g. 12 Gb)</w:t>
      </w:r>
    </w:p>
    <w:p w14:paraId="4118AE0D" w14:textId="68E98A16" w:rsidR="00CC0849" w:rsidRDefault="007F211B" w:rsidP="00A90F7B">
      <w:pPr>
        <w:rPr>
          <w:rFonts w:eastAsia="Times"/>
          <w:bCs/>
          <w:szCs w:val="20"/>
        </w:rPr>
      </w:pPr>
      <w:bookmarkStart w:id="887" w:name="_Toc380734665"/>
      <w:bookmarkStart w:id="888" w:name="_Toc380756544"/>
      <w:bookmarkStart w:id="889" w:name="_Toc382492880"/>
      <w:bookmarkStart w:id="890"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2D3D88" w:rsidRPr="00AB44F3" w:rsidRDefault="002D3D88"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CA980E"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1"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2D3D88" w:rsidRPr="00AB44F3" w:rsidRDefault="002D3D88"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2D3D88" w:rsidRPr="0090493A" w:rsidRDefault="002D3D88"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44ACB2"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3"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2D3D88" w:rsidRPr="0090493A" w:rsidRDefault="002D3D88"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2D3D88" w:rsidRPr="00B41751" w:rsidRDefault="002D3D88"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8EF5D8"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5"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2D3D88" w:rsidRPr="00B41751" w:rsidRDefault="002D3D88"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887"/>
      <w:bookmarkEnd w:id="888"/>
      <w:bookmarkEnd w:id="889"/>
      <w:bookmarkEnd w:id="890"/>
    </w:p>
    <w:p w14:paraId="1342BA6F" w14:textId="623EA501" w:rsidR="007F49A7" w:rsidRPr="002413B2" w:rsidRDefault="007619B2">
      <w:pPr>
        <w:pStyle w:val="Heading3-Appendix"/>
      </w:pPr>
      <w:r>
        <w:lastRenderedPageBreak/>
        <w:t xml:space="preserve"> </w:t>
      </w:r>
      <w:bookmarkStart w:id="891" w:name="_Toc379537675"/>
      <w:bookmarkStart w:id="892" w:name="_Toc379537676"/>
      <w:bookmarkStart w:id="893" w:name="_Toc383939214"/>
      <w:bookmarkEnd w:id="891"/>
      <w:bookmarkEnd w:id="892"/>
      <w:bookmarkEnd w:id="893"/>
      <w:r w:rsidR="007F49A7" w:rsidRPr="00D022B5">
        <w:t>Configure your Virtual Machine</w:t>
      </w:r>
    </w:p>
    <w:p w14:paraId="01F6E4A8" w14:textId="5A0EF850"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0538866E" w14:textId="2DF23341" w:rsidR="00972A32" w:rsidRPr="005E68DF" w:rsidRDefault="007619B2" w:rsidP="00D022B5">
      <w:pPr>
        <w:pStyle w:val="ListParagraph"/>
        <w:numPr>
          <w:ilvl w:val="0"/>
          <w:numId w:val="72"/>
        </w:numPr>
      </w:pPr>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2D3D88" w:rsidRDefault="002D3D88"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1A3ED" id="Group 1" o:spid="_x0000_s1107" style="position:absolute;left:0;text-align:left;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a/X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BHs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q5Gv1w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0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47" o:title=""/>
                  <v:path arrowok="t"/>
                </v:shape>
                <v:shape id="Text Box 5" o:spid="_x0000_s110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2D3D88" w:rsidRDefault="002D3D88"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
      <w:r w:rsidRPr="00C75E47">
        <w:t xml:space="preserve">Select </w:t>
      </w:r>
      <w:r w:rsidRPr="00A90F7B">
        <w:t>Bidirectional</w:t>
      </w:r>
    </w:p>
    <w:p w14:paraId="19BA269B" w14:textId="39D4EDC3" w:rsidR="00972A32" w:rsidRPr="00962782" w:rsidRDefault="00972A32" w:rsidP="002413B2">
      <w:r w:rsidRPr="005E68DF">
        <w:t xml:space="preserve">This will enable </w:t>
      </w:r>
      <w:r w:rsidR="007F211B">
        <w:t>a</w:t>
      </w:r>
      <w:del w:id="894" w:author="Jessica Alisdairi" w:date="2014-04-03T13:17:00Z">
        <w:r w:rsidR="007F211B" w:rsidDel="002D3D88">
          <w:delText>a</w:delText>
        </w:r>
      </w:del>
      <w:r w:rsidRPr="005E68DF">
        <w:t xml:space="preserve"> virtual machine </w:t>
      </w:r>
      <w:r w:rsidR="007F211B">
        <w:t xml:space="preserve">user </w:t>
      </w:r>
      <w:r w:rsidRPr="005E68DF">
        <w:t xml:space="preserve">to copy and paste between the virtual machine and the </w:t>
      </w:r>
      <w:r w:rsidR="007F211B">
        <w:t xml:space="preserve">host </w:t>
      </w:r>
      <w:r w:rsidRPr="005E68DF">
        <w:t>computer.</w:t>
      </w:r>
      <w:r w:rsidR="007F211B">
        <w:t xml:space="preserve"> The v</w:t>
      </w:r>
      <w:r w:rsidR="007F211B" w:rsidRPr="00962782">
        <w:t xml:space="preserve">irtual </w:t>
      </w:r>
      <w:r w:rsidRPr="00962782">
        <w:t>machine</w:t>
      </w:r>
      <w:r w:rsidR="007F211B">
        <w:t xml:space="preserve"> is</w:t>
      </w:r>
      <w:r w:rsidRPr="00962782">
        <w:t xml:space="preserve"> distinct from the </w:t>
      </w:r>
      <w:r w:rsidR="007F211B">
        <w:t xml:space="preserve">host </w:t>
      </w:r>
      <w:r w:rsidRPr="00962782">
        <w:t>computer and do</w:t>
      </w:r>
      <w:r w:rsidR="007F211B">
        <w:t>es</w:t>
      </w:r>
      <w:r w:rsidRPr="00962782">
        <w:t xml:space="preserve"> not </w:t>
      </w:r>
      <w:r w:rsidRPr="00FB6A10">
        <w:t>share the same clipboard by default.</w:t>
      </w:r>
    </w:p>
    <w:p w14:paraId="11B47CFA" w14:textId="51408C1C" w:rsidR="00C9089A" w:rsidRDefault="007F211B" w:rsidP="00972A32">
      <w:r>
        <w:t>The</w:t>
      </w:r>
      <w:del w:id="895" w:author="Jessica Alisdairi" w:date="2014-04-03T13:17:00Z">
        <w:r w:rsidDel="002D3D88">
          <w:delText>The</w:delText>
        </w:r>
      </w:del>
      <w:r w:rsidR="00972A32" w:rsidRPr="00FB6A10">
        <w:t xml:space="preserve"> virtual machine is created and configured, </w:t>
      </w:r>
      <w:del w:id="896" w:author="Jessica Alisdairi" w:date="2014-04-03T13:17:00Z">
        <w:r w:rsidR="00C9089A" w:rsidDel="002D3D88">
          <w:delText>next</w:delText>
        </w:r>
      </w:del>
      <w:r w:rsidR="00C9089A">
        <w:t>next</w:t>
      </w:r>
      <w:r w:rsidR="00972A32" w:rsidRPr="00FB6A10">
        <w:t xml:space="preserve"> install </w:t>
      </w:r>
      <w:r>
        <w:t>the</w:t>
      </w:r>
      <w:del w:id="897" w:author="Jessica Alisdairi" w:date="2014-04-03T13:17:00Z">
        <w:r w:rsidDel="002D3D88">
          <w:delText>the</w:delText>
        </w:r>
      </w:del>
      <w:r w:rsidR="00972A32" w:rsidRPr="00FB6A10">
        <w:t xml:space="preserve"> Linux </w:t>
      </w:r>
      <w:del w:id="898" w:author="Jessica Alisdairi" w:date="2014-04-03T13:17:00Z">
        <w:r w:rsidDel="002D3D88">
          <w:delText>operating</w:delText>
        </w:r>
      </w:del>
      <w:r>
        <w:t>operating system</w:t>
      </w:r>
      <w:r w:rsidR="00972A32" w:rsidRPr="00FB6A10">
        <w:t>.</w:t>
      </w:r>
    </w:p>
    <w:p w14:paraId="3BA96E0C" w14:textId="3F4E4B89" w:rsidR="00C9089A" w:rsidRPr="00A90F7B" w:rsidRDefault="00C9089A" w:rsidP="00D022B5">
      <w:pPr>
        <w:pStyle w:val="Heading3-Appendix"/>
      </w:pPr>
      <w:r w:rsidRPr="00A90F7B">
        <w:t xml:space="preserve">Linux </w:t>
      </w:r>
      <w:ins w:id="899" w:author="Jessica Alisdairi" w:date="2014-04-03T13:39:00Z">
        <w:r w:rsidR="008010A7">
          <w:t>I</w:t>
        </w:r>
      </w:ins>
      <w:del w:id="900" w:author="Jessica Alisdairi" w:date="2014-04-03T13:39:00Z">
        <w:r w:rsidRPr="00A90F7B" w:rsidDel="008010A7">
          <w:delText>i</w:delText>
        </w:r>
      </w:del>
      <w:r w:rsidRPr="00A90F7B">
        <w:t>nstallation</w:t>
      </w:r>
    </w:p>
    <w:p w14:paraId="082CD74A" w14:textId="14E8D85A" w:rsidR="00C9089A" w:rsidRPr="005E68DF" w:rsidRDefault="007F211B" w:rsidP="00972A32">
      <w:r>
        <w:t xml:space="preserve"> The operating system will be installed from a file called an </w:t>
      </w:r>
      <w:del w:id="901" w:author="Jessica Alisdairi" w:date="2014-04-03T13:41:00Z">
        <w:r w:rsidDel="001D67CE">
          <w:delText>'</w:delText>
        </w:r>
      </w:del>
      <w:r w:rsidR="00972A32" w:rsidRPr="00C75E47">
        <w:t xml:space="preserve">ISO </w:t>
      </w:r>
      <w:r>
        <w:t>'</w:t>
      </w:r>
      <w:bookmarkStart w:id="902" w:name="_Toc380696964"/>
      <w:bookmarkStart w:id="903" w:name="_Toc380734667"/>
      <w:bookmarkStart w:id="904" w:name="_Toc380756546"/>
      <w:bookmarkStart w:id="905" w:name="_Toc382489384"/>
      <w:bookmarkStart w:id="906" w:name="_Toc382491109"/>
      <w:bookmarkStart w:id="907" w:name="_Toc382492882"/>
      <w:bookmarkStart w:id="908" w:name="_Toc382923300"/>
      <w:bookmarkStart w:id="909" w:name="_Toc382923413"/>
      <w:bookmarkStart w:id="910" w:name="_Toc382935024"/>
      <w:bookmarkStart w:id="911" w:name="_Toc383599592"/>
      <w:bookmarkStart w:id="912" w:name="_Toc380696965"/>
      <w:bookmarkStart w:id="913" w:name="_Toc380734668"/>
      <w:bookmarkStart w:id="914" w:name="_Toc380756547"/>
      <w:bookmarkStart w:id="915" w:name="_Toc382489385"/>
      <w:bookmarkStart w:id="916" w:name="_Toc382491110"/>
      <w:bookmarkStart w:id="917" w:name="_Toc382492883"/>
      <w:bookmarkStart w:id="918" w:name="_Toc382923301"/>
      <w:bookmarkStart w:id="919" w:name="_Toc382923414"/>
      <w:bookmarkStart w:id="920" w:name="_Toc382935025"/>
      <w:bookmarkStart w:id="921" w:name="_Toc383599593"/>
      <w:bookmarkStart w:id="922" w:name="_Toc380696966"/>
      <w:bookmarkStart w:id="923" w:name="_Toc380734669"/>
      <w:bookmarkStart w:id="924" w:name="_Toc380756548"/>
      <w:bookmarkStart w:id="925" w:name="_Toc382489386"/>
      <w:bookmarkStart w:id="926" w:name="_Toc382491111"/>
      <w:bookmarkStart w:id="927" w:name="_Toc382492884"/>
      <w:bookmarkStart w:id="928" w:name="_Toc382923302"/>
      <w:bookmarkStart w:id="929" w:name="_Toc382923415"/>
      <w:bookmarkStart w:id="930" w:name="_Toc382935026"/>
      <w:bookmarkStart w:id="931" w:name="_Toc383599594"/>
      <w:bookmarkStart w:id="932" w:name="_Toc380696967"/>
      <w:bookmarkStart w:id="933" w:name="_Toc380734670"/>
      <w:bookmarkStart w:id="934" w:name="_Toc380756549"/>
      <w:bookmarkStart w:id="935" w:name="_Toc382489387"/>
      <w:bookmarkStart w:id="936" w:name="_Toc382491112"/>
      <w:bookmarkStart w:id="937" w:name="_Toc382492885"/>
      <w:bookmarkStart w:id="938" w:name="_Toc382923303"/>
      <w:bookmarkStart w:id="939" w:name="_Toc382923416"/>
      <w:bookmarkStart w:id="940" w:name="_Toc382935027"/>
      <w:bookmarkStart w:id="941" w:name="_Toc383599595"/>
      <w:bookmarkStart w:id="942" w:name="_Toc380696968"/>
      <w:bookmarkStart w:id="943" w:name="_Toc380734671"/>
      <w:bookmarkStart w:id="944" w:name="_Toc380756550"/>
      <w:bookmarkStart w:id="945" w:name="_Toc382489388"/>
      <w:bookmarkStart w:id="946" w:name="_Toc382491113"/>
      <w:bookmarkStart w:id="947" w:name="_Toc382492886"/>
      <w:bookmarkStart w:id="948" w:name="_Toc382923304"/>
      <w:bookmarkStart w:id="949" w:name="_Toc382923417"/>
      <w:bookmarkStart w:id="950" w:name="_Toc382935028"/>
      <w:bookmarkStart w:id="951" w:name="_Toc383599596"/>
      <w:bookmarkStart w:id="952" w:name="_Toc380696969"/>
      <w:bookmarkStart w:id="953" w:name="_Toc380734672"/>
      <w:bookmarkStart w:id="954" w:name="_Toc380756551"/>
      <w:bookmarkStart w:id="955" w:name="_Toc382489389"/>
      <w:bookmarkStart w:id="956" w:name="_Toc382491114"/>
      <w:bookmarkStart w:id="957" w:name="_Toc382492887"/>
      <w:bookmarkStart w:id="958" w:name="_Toc382923305"/>
      <w:bookmarkStart w:id="959" w:name="_Toc382923418"/>
      <w:bookmarkStart w:id="960" w:name="_Toc382935029"/>
      <w:bookmarkStart w:id="961" w:name="_Toc383599597"/>
      <w:bookmarkStart w:id="962" w:name="_Toc380696970"/>
      <w:bookmarkStart w:id="963" w:name="_Toc380734673"/>
      <w:bookmarkStart w:id="964" w:name="_Toc380756552"/>
      <w:bookmarkStart w:id="965" w:name="_Toc382489390"/>
      <w:bookmarkStart w:id="966" w:name="_Toc382491115"/>
      <w:bookmarkStart w:id="967" w:name="_Toc382492888"/>
      <w:bookmarkStart w:id="968" w:name="_Toc382923306"/>
      <w:bookmarkStart w:id="969" w:name="_Toc382923419"/>
      <w:bookmarkStart w:id="970" w:name="_Toc382935030"/>
      <w:bookmarkStart w:id="971" w:name="_Toc383599598"/>
      <w:bookmarkStart w:id="972" w:name="_Toc380696971"/>
      <w:bookmarkStart w:id="973" w:name="_Toc380734674"/>
      <w:bookmarkStart w:id="974" w:name="_Toc380756553"/>
      <w:bookmarkStart w:id="975" w:name="_Toc382489391"/>
      <w:bookmarkStart w:id="976" w:name="_Toc382491116"/>
      <w:bookmarkStart w:id="977" w:name="_Toc382492889"/>
      <w:bookmarkStart w:id="978" w:name="_Toc382923307"/>
      <w:bookmarkStart w:id="979" w:name="_Toc382923420"/>
      <w:bookmarkStart w:id="980" w:name="_Toc382935031"/>
      <w:bookmarkStart w:id="981" w:name="_Toc383599599"/>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w:t>
      </w:r>
      <w:bookmarkStart w:id="982" w:name="_GoBack"/>
      <w:del w:id="983" w:author="Jessica Alisdairi" w:date="2014-04-03T13:17:00Z">
        <w:r w:rsidR="00C9089A" w:rsidDel="002D3D88">
          <w:delText>which</w:delText>
        </w:r>
      </w:del>
      <w:bookmarkEnd w:id="982"/>
      <w:r w:rsidR="00C9089A">
        <w:t xml:space="preserve">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2225610A" w:rsidR="0011337B" w:rsidRDefault="00972A32" w:rsidP="00A90F7B">
      <w:r w:rsidRPr="005E68DF">
        <w:t>To install Ubuntu on a virtual machine, you will need an ISO image of an Ubuntu installation file, available at:</w:t>
      </w:r>
      <w:r w:rsidRPr="00D022B5">
        <w:rPr>
          <w:rStyle w:val="Hyperlink"/>
        </w:rPr>
        <w:t xml:space="preserve"> </w:t>
      </w:r>
      <w:hyperlink r:id="rId48" w:history="1">
        <w:r w:rsidRPr="002413B2">
          <w:rPr>
            <w:rStyle w:val="Hyperlink"/>
          </w:rPr>
          <w:t>http://releases.ubuntu.com/12.04/</w:t>
        </w:r>
      </w:hyperlink>
      <w:r w:rsidR="00C9089A" w:rsidRPr="00022ACF">
        <w:rPr>
          <w:rStyle w:val="Hyperlink"/>
          <w:color w:val="auto"/>
          <w:u w:val="none"/>
        </w:rPr>
        <w:t>.</w:t>
      </w:r>
      <w:del w:id="984" w:author="Jessica Alisdairi" w:date="2014-04-03T13:19:00Z">
        <w:r w:rsidR="00C9089A" w:rsidRPr="00022ACF" w:rsidDel="002D3D88">
          <w:rPr>
            <w:rStyle w:val="Hyperlink"/>
            <w:color w:val="auto"/>
            <w:u w:val="none"/>
          </w:rPr>
          <w:delText>.</w:delText>
        </w:r>
      </w:del>
      <w:r w:rsidR="00C9089A" w:rsidRPr="002D3D88">
        <w:rPr>
          <w:rPrChange w:id="985" w:author="Jessica Alisdairi" w:date="2014-04-03T13:19:00Z">
            <w:rPr>
              <w:rStyle w:val="Hyperlink"/>
            </w:rPr>
          </w:rPrChange>
        </w:rPr>
        <w:t xml:space="preserve"> </w:t>
      </w:r>
      <w:r w:rsidR="00C9089A">
        <w:t>T</w:t>
      </w:r>
      <w:r w:rsidR="00C9089A" w:rsidRPr="00962782">
        <w:t xml:space="preserve">his tutorial utilizes the Long Term Service (LTS) version of </w:t>
      </w:r>
      <w:r w:rsidR="00C9089A" w:rsidRPr="00962782">
        <w:lastRenderedPageBreak/>
        <w:t>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w:t>
      </w:r>
      <w:del w:id="986" w:author="Jessica Alisdairi" w:date="2014-04-03T13:18:00Z">
        <w:r w:rsidR="00C9089A" w:rsidDel="002D3D88">
          <w:delText>files</w:delText>
        </w:r>
      </w:del>
      <w:r w:rsidR="00C9089A">
        <w:t xml:space="preserve"> for various m</w:t>
      </w:r>
      <w:ins w:id="987" w:author="Jessica Alisdairi" w:date="2014-04-03T13:40:00Z">
        <w:r w:rsidR="001D67CE">
          <w:t>a</w:t>
        </w:r>
      </w:ins>
      <w:del w:id="988" w:author="Jessica Alisdairi" w:date="2014-04-03T13:40:00Z">
        <w:r w:rsidR="00C9089A" w:rsidDel="001D67CE">
          <w:delText>a</w:delText>
        </w:r>
      </w:del>
      <w:r w:rsidR="00C9089A">
        <w:t>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sidRPr="00022ACF">
        <w:rPr>
          <w:rStyle w:val="Hyperlink"/>
          <w:color w:val="auto"/>
          <w:u w:val="none"/>
        </w:rPr>
        <w:t xml:space="preserve">, </w:t>
      </w:r>
      <w:r w:rsidR="00C9089A">
        <w:t>which is designed for a 32-bit machine emulating an Intel CPU.</w:t>
      </w:r>
      <w:bookmarkStart w:id="989" w:name="_Toc379537679"/>
      <w:bookmarkStart w:id="990" w:name="_Toc379537680"/>
      <w:bookmarkStart w:id="991" w:name="_Toc379537681"/>
      <w:bookmarkStart w:id="992" w:name="_Toc379537682"/>
      <w:bookmarkEnd w:id="989"/>
      <w:bookmarkEnd w:id="990"/>
      <w:bookmarkEnd w:id="991"/>
      <w:bookmarkEnd w:id="992"/>
      <w:ins w:id="993" w:author="Jessica Alisdairi" w:date="2014-04-03T13:18:00Z">
        <w:r w:rsidR="002D3D88">
          <w:t xml:space="preserve"> </w:t>
        </w:r>
      </w:ins>
      <w:r w:rsidRPr="005E68DF">
        <w:t>After downloading an ISO image</w:t>
      </w:r>
      <w:r w:rsidR="00C9089A">
        <w:t>,</w:t>
      </w:r>
      <w:r>
        <w:t xml:space="preserve"> </w:t>
      </w:r>
      <w:r w:rsidRPr="005E68DF">
        <w:t xml:space="preserve">mount it within the VirtualBox environment and use it to install the Ubuntu operating system on </w:t>
      </w:r>
      <w:r w:rsidR="00772D54">
        <w:t>your virtual machine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0F088671"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w:t>
      </w:r>
      <w:ins w:id="994" w:author="Jessica Alisdairi" w:date="2014-04-03T13:41:00Z">
        <w:r w:rsidR="001D67CE">
          <w:t>-</w:t>
        </w:r>
      </w:ins>
      <w:r w:rsidRPr="00C75E47">
        <w:t>down menu</w:t>
      </w:r>
      <w:r w:rsidR="005C5DC0" w:rsidRPr="00347AFD">
        <w:t xml:space="preserve"> on the far right</w:t>
      </w:r>
      <w:r w:rsidRPr="00A90F7B">
        <w:t>.</w:t>
      </w:r>
    </w:p>
    <w:p w14:paraId="7BAFC928" w14:textId="3CA7482F"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2D3D88" w:rsidRDefault="002D3D88"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EF2C9A" id="Group 30" o:spid="_x0000_s1110"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jEQRBgwEAAA3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11"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0" o:title=""/>
                  <v:path arrowok="t"/>
                </v:shape>
                <v:shape id="Text Box 29" o:spid="_x0000_s1112"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2D3D88" w:rsidRDefault="002D3D88"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del w:id="995" w:author="Jessica Alisdairi" w:date="2014-04-03T13:40:00Z">
        <w:r w:rsidDel="001D67CE">
          <w:delText>it</w:delText>
        </w:r>
      </w:del>
      <w:r>
        <w:t>it.</w:t>
      </w:r>
    </w:p>
    <w:p w14:paraId="21C50695" w14:textId="551A4D4E"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ins w:id="996" w:author="Jessica Alisdairi" w:date="2014-04-03T13:41:00Z">
        <w:r w:rsidR="001D67CE">
          <w:t>.</w:t>
        </w:r>
      </w:ins>
    </w:p>
    <w:p w14:paraId="2100DF34" w14:textId="4726B5CE" w:rsidR="0058300E" w:rsidRPr="00FB6A10" w:rsidRDefault="0058300E" w:rsidP="00A90F7B"/>
    <w:p w14:paraId="397F7FDE" w14:textId="788910CE" w:rsidR="00972A32" w:rsidRPr="00A90F7B" w:rsidRDefault="00972A32" w:rsidP="00D022B5">
      <w:pPr>
        <w:pStyle w:val="Heading3-Appendix"/>
      </w:pPr>
      <w:bookmarkStart w:id="997" w:name="_Toc377463029"/>
      <w:r w:rsidRPr="00A90F7B">
        <w:t>Install Ubuntu Linux</w:t>
      </w:r>
      <w:bookmarkEnd w:id="997"/>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2D3D88" w:rsidRDefault="002D3D88"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7A60DE" id="Group 14" o:spid="_x0000_s1113"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RKM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z4J4ZJqrfMX4GI1SIMJ&#10;7Ux2K3H9PXf+gVu8CqHE691/wqOoNJiiWylipbbfz+nJHhXGbsR2eLUuIvfnltMsrT4o1J7ew51g&#10;O2HdCWpbrzRaE/AjmiDigPVVJxZW119BjSXdgi2uMty1iHwnrnzzgsdXQyaWy2DUjOR79WgwyAeB&#10;6QTz0/4rt6ZtGg/efNQdu/j8pHca2wb0Jdq4kKGxjiiC8rQA04MU3tmQXn0U/LgOVsevoKt/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jLUSj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4"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2" o:title=""/>
                  <v:path arrowok="t"/>
                </v:shape>
                <v:shape id="Text Box 32" o:spid="_x0000_s1115"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2D3D88" w:rsidRDefault="002D3D88" w:rsidP="0031217E">
                        <w:pPr>
                          <w:pStyle w:val="Caption"/>
                          <w:rPr>
                            <w:noProof/>
                          </w:rPr>
                        </w:pPr>
                        <w:r>
                          <w:t>Figure 10: The Ubuntu Linux installation screen</w:t>
                        </w:r>
                      </w:p>
                    </w:txbxContent>
                  </v:textbox>
                </v:shape>
                <w10:wrap type="topAndBottom"/>
              </v:group>
            </w:pict>
          </mc:Fallback>
        </mc:AlternateContent>
      </w:r>
    </w:p>
    <w:p w14:paraId="36984D31" w14:textId="7ED0D9E2"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administrator (super user)</w:t>
      </w:r>
      <w:ins w:id="998" w:author="Jessica Alisdairi" w:date="2014-04-03T13:43:00Z">
        <w:r w:rsidR="001D67CE">
          <w:t>.</w:t>
        </w:r>
      </w:ins>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07EAAE5A"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del w:id="999" w:author="Jessica Alisdairi" w:date="2014-04-03T13:43:00Z">
        <w:r w:rsidR="00046A36" w:rsidDel="001D67CE">
          <w:delText xml:space="preserve">Choose </w:delText>
        </w:r>
        <w:r w:rsidR="00046A36" w:rsidDel="001D67CE">
          <w:rPr>
            <w:b/>
          </w:rPr>
          <w:delText xml:space="preserve"> Install</w:delText>
        </w:r>
      </w:del>
      <w:ins w:id="1000" w:author="Jessica Alisdairi" w:date="2014-04-03T13:43:00Z">
        <w:r w:rsidR="001D67CE">
          <w:t xml:space="preserve">Choose </w:t>
        </w:r>
        <w:r w:rsidR="001D67CE">
          <w:rPr>
            <w:b/>
          </w:rPr>
          <w:t>Install</w:t>
        </w:r>
      </w:ins>
      <w:r w:rsidR="00046A36">
        <w:rPr>
          <w:b/>
        </w:rPr>
        <w:t xml:space="preserve"> Guest Additions</w:t>
      </w:r>
      <w:r w:rsidR="00046A36">
        <w:t xml:space="preserve"> and follow the installation steps.</w:t>
      </w:r>
    </w:p>
    <w:p w14:paraId="406EBF3B" w14:textId="235DAF0E" w:rsidR="00AC2F6A" w:rsidRDefault="00AC2F6A" w:rsidP="008A439E">
      <w:r>
        <w:t xml:space="preserve">If the </w:t>
      </w:r>
      <w:r w:rsidR="00020B70">
        <w:t>Device drop-down is not obvious, open a terminal window, and f</w:t>
      </w:r>
      <w:r>
        <w:t>rom the command line, run</w:t>
      </w:r>
      <w:ins w:id="1001" w:author="Jessica Alisdairi" w:date="2014-04-03T13:44:00Z">
        <w:r w:rsidR="001D67CE">
          <w:t>:</w:t>
        </w:r>
      </w:ins>
      <w:del w:id="1002" w:author="Jessica Alisdairi" w:date="2014-04-03T13:44:00Z">
        <w:r w:rsidDel="001D67CE">
          <w:delText>.</w:delText>
        </w:r>
      </w:del>
      <w:r>
        <w:t xml:space="preserve">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1003" w:name="_Toc379537685"/>
      <w:bookmarkStart w:id="1004" w:name="_Toc377463031"/>
      <w:bookmarkEnd w:id="1003"/>
      <w:r w:rsidRPr="00A90F7B">
        <w:lastRenderedPageBreak/>
        <w:t>Take a Snapshot</w:t>
      </w:r>
      <w:bookmarkEnd w:id="1004"/>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2426CAFC"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ins w:id="1005" w:author="Jessica Alisdairi" w:date="2014-04-03T13:49:00Z">
        <w:r w:rsidR="001D67CE">
          <w:t>.</w:t>
        </w:r>
      </w:ins>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1006" w:name="_Ref359833839"/>
      <w:bookmarkStart w:id="1007" w:name="_Toc377037298"/>
      <w:r w:rsidRPr="00FB6A10">
        <w:t>Accommodating</w:t>
      </w:r>
      <w:r w:rsidRPr="00415183">
        <w:t xml:space="preserve"> a corporate firewall (OPTIONAL)</w:t>
      </w:r>
      <w:bookmarkEnd w:id="1006"/>
      <w:bookmarkEnd w:id="1007"/>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1008" w:name="_Toc377037299"/>
      <w:r>
        <w:t xml:space="preserve"> </w:t>
      </w:r>
      <w:r w:rsidR="00972A32" w:rsidRPr="00C03A67">
        <w:t xml:space="preserve">Install </w:t>
      </w:r>
      <w:r w:rsidR="00972A32">
        <w:t xml:space="preserve">and Configure </w:t>
      </w:r>
      <w:r w:rsidR="00972A32" w:rsidRPr="00C03A67">
        <w:t>CNTLM</w:t>
      </w:r>
      <w:bookmarkEnd w:id="1008"/>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corporate firewalls. If you are not behind a firewall that requires authentication, you can skip this step.</w:t>
      </w:r>
    </w:p>
    <w:p w14:paraId="59AA4353" w14:textId="1F077581" w:rsidR="00972A32" w:rsidRPr="00C03A67" w:rsidRDefault="00972A32" w:rsidP="00972A32">
      <w:r>
        <w:t>CNTLM is available</w:t>
      </w:r>
      <w:r w:rsidRPr="00C03A67">
        <w:t xml:space="preserve"> at: </w:t>
      </w:r>
      <w:hyperlink r:id="rId53"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1009" w:name="_Toc377037300"/>
      <w:r>
        <w:t xml:space="preserve">  </w:t>
      </w:r>
      <w:r w:rsidR="00972A32" w:rsidRPr="00C03A67">
        <w:t>Configure CNTLM proxy</w:t>
      </w:r>
      <w:bookmarkEnd w:id="1009"/>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2D3D88" w:rsidRDefault="002D3D88"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D464553" id="Group 52" o:spid="_x0000_s1116"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vb9YNy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17"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5" o:title=""/>
                  <v:path arrowok="t"/>
                </v:shape>
                <v:shape id="Text Box 51" o:spid="_x0000_s1118"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2D3D88" w:rsidRDefault="002D3D88"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1010" w:name="_Toc377037301"/>
      <w:r>
        <w:lastRenderedPageBreak/>
        <w:t xml:space="preserve">  Problems with</w:t>
      </w:r>
      <w:r w:rsidR="00972A32">
        <w:t xml:space="preserve"> </w:t>
      </w:r>
      <w:r>
        <w:t xml:space="preserve">CNTLM </w:t>
      </w:r>
      <w:bookmarkEnd w:id="1010"/>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1011" w:name="_Toc379537717"/>
      <w:bookmarkStart w:id="1012" w:name="_Toc379537718"/>
      <w:bookmarkStart w:id="1013" w:name="_Toc379537719"/>
      <w:bookmarkStart w:id="1014" w:name="_Toc379537720"/>
      <w:bookmarkStart w:id="1015" w:name="_Toc379537721"/>
      <w:bookmarkStart w:id="1016" w:name="_Toc379537722"/>
      <w:bookmarkStart w:id="1017" w:name="_Toc379537723"/>
      <w:bookmarkStart w:id="1018" w:name="_Toc379537724"/>
      <w:bookmarkStart w:id="1019" w:name="_Toc379537725"/>
      <w:bookmarkStart w:id="1020" w:name="_Toc379537726"/>
      <w:bookmarkStart w:id="1021" w:name="_Toc379537727"/>
      <w:bookmarkStart w:id="1022" w:name="_Toc379537728"/>
      <w:bookmarkStart w:id="1023" w:name="_Toc379537729"/>
      <w:bookmarkStart w:id="1024" w:name="_Toc379537730"/>
      <w:bookmarkStart w:id="1025" w:name="_Toc379537731"/>
      <w:bookmarkStart w:id="1026" w:name="_Toc379537732"/>
      <w:bookmarkStart w:id="1027" w:name="_Toc379537733"/>
      <w:bookmarkStart w:id="1028" w:name="_Toc379537734"/>
      <w:bookmarkStart w:id="1029" w:name="_Toc379537735"/>
      <w:bookmarkStart w:id="1030" w:name="_Toc379537736"/>
      <w:bookmarkStart w:id="1031" w:name="_Toc379537737"/>
      <w:bookmarkStart w:id="1032" w:name="_Toc379537738"/>
      <w:bookmarkStart w:id="1033" w:name="_Toc379537739"/>
      <w:bookmarkStart w:id="1034" w:name="_Toc379537740"/>
      <w:bookmarkStart w:id="1035" w:name="_Toc379537741"/>
      <w:bookmarkStart w:id="1036" w:name="_Toc379537742"/>
      <w:bookmarkStart w:id="1037" w:name="_Toc379537743"/>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2D3D88" w:rsidRPr="004D75D8" w:rsidRDefault="002D3D88"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7C7AC" id="Text Box 41" o:spid="_x0000_s1119"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M9Ng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" stroked="f">
                <v:textbox style="mso-fit-shape-to-text:t" inset="0,0,0,0">
                  <w:txbxContent>
                    <w:p w14:paraId="0AA7C935" w14:textId="77777777" w:rsidR="002D3D88" w:rsidRPr="004D75D8" w:rsidRDefault="002D3D88"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1038" w:name="_Toc380756567"/>
      <w:bookmarkStart w:id="1039" w:name="_Toc382489405"/>
      <w:bookmarkStart w:id="1040" w:name="_Toc382491130"/>
      <w:bookmarkStart w:id="1041" w:name="_Toc382492903"/>
      <w:bookmarkStart w:id="1042" w:name="_Toc382923321"/>
      <w:bookmarkStart w:id="1043" w:name="_Toc382923434"/>
      <w:bookmarkStart w:id="1044" w:name="_Toc382935045"/>
      <w:bookmarkStart w:id="1045" w:name="_Toc383599609"/>
      <w:bookmarkStart w:id="1046" w:name="_Toc383599610"/>
      <w:bookmarkEnd w:id="1038"/>
      <w:bookmarkEnd w:id="1039"/>
      <w:bookmarkEnd w:id="1040"/>
      <w:bookmarkEnd w:id="1041"/>
      <w:bookmarkEnd w:id="1042"/>
      <w:bookmarkEnd w:id="1043"/>
      <w:bookmarkEnd w:id="1044"/>
      <w:bookmarkEnd w:id="1045"/>
      <w:bookmarkEnd w:id="1046"/>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 xml:space="preserve">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instances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1047" w:name="_Toc380757626"/>
      <w:r w:rsidRPr="00C75E47">
        <w:t xml:space="preserve">Figure </w:t>
      </w:r>
      <w:r w:rsidR="00F43410" w:rsidRPr="00C75E47">
        <w:t>13</w:t>
      </w:r>
      <w:r w:rsidRPr="00A90F7B">
        <w:t>: NGDS High-level Components</w:t>
      </w:r>
      <w:bookmarkEnd w:id="1047"/>
    </w:p>
    <w:p w14:paraId="2153EA00" w14:textId="77777777" w:rsidR="005B5568" w:rsidRDefault="005B5568" w:rsidP="00A90F7B"/>
    <w:p w14:paraId="218E3FBE" w14:textId="77777777" w:rsidR="0054133B" w:rsidRPr="00415183" w:rsidRDefault="0054133B">
      <w:pPr>
        <w:pStyle w:val="Heading2-Appendix"/>
        <w:rPr>
          <w:noProof/>
        </w:rPr>
      </w:pPr>
      <w:bookmarkStart w:id="1048" w:name="_Toc377463042"/>
      <w:bookmarkStart w:id="1049" w:name="_Toc380734686"/>
      <w:r w:rsidRPr="00415183">
        <w:rPr>
          <w:noProof/>
        </w:rPr>
        <w:t>Domain Model</w:t>
      </w:r>
      <w:bookmarkEnd w:id="1048"/>
      <w:bookmarkEnd w:id="1049"/>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2D3D88" w:rsidRPr="00A90F7B" w:rsidRDefault="002D3D88" w:rsidP="0031217E">
                            <w:pPr>
                              <w:pStyle w:val="Caption"/>
                            </w:pPr>
                            <w:bookmarkStart w:id="1050" w:name="_Toc380757627"/>
                            <w:r w:rsidRPr="0031217E">
                              <w:t>Figure 14: NGDS Domain Model as a Class Diagram</w:t>
                            </w:r>
                            <w:bookmarkEnd w:id="10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78C3D" id="Text Box 2" o:spid="_x0000_s1120"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eaNgIAAHYEAAAOAAAAZHJzL2Uyb0RvYy54bWysVFFv2jAQfp+0/2D5fQRYx6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ke15o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2D3D88" w:rsidRPr="00A90F7B" w:rsidRDefault="002D3D88" w:rsidP="0031217E">
                      <w:pPr>
                        <w:pStyle w:val="Caption"/>
                      </w:pPr>
                      <w:bookmarkStart w:id="1051" w:name="_Toc380757627"/>
                      <w:r w:rsidRPr="0031217E">
                        <w:t>Figure 14: NGDS Domain Model as a Class Diagram</w:t>
                      </w:r>
                      <w:bookmarkEnd w:id="1051"/>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1052" w:name="_Toc380734687"/>
      <w:r>
        <w:t xml:space="preserve">Additional </w:t>
      </w:r>
      <w:r w:rsidR="006900EA" w:rsidRPr="00415183">
        <w:t>Notes on CKAN</w:t>
      </w:r>
      <w:r w:rsidR="00895275">
        <w:t xml:space="preserve"> in Production Mode</w:t>
      </w:r>
      <w:bookmarkEnd w:id="1052"/>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59"/>
      <w:footerReference w:type="default" r:id="rId60"/>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94" w:author="Stephen Richard" w:date="2014-03-30T13:20:00Z" w:initials="smr">
    <w:p w14:paraId="5633FD61" w14:textId="238C6900" w:rsidR="002D3D88" w:rsidRDefault="002D3D88">
      <w:pPr>
        <w:pStyle w:val="CommentText"/>
      </w:pPr>
      <w:r>
        <w:rPr>
          <w:rStyle w:val="CommentReference"/>
        </w:rPr>
        <w:annotationRef/>
      </w:r>
      <w:r>
        <w:t>What if ngds is not in sudoers file?</w:t>
      </w:r>
    </w:p>
  </w:comment>
  <w:comment w:id="403" w:author="Stephen Richard" w:date="2014-03-30T13:20:00Z" w:initials="smr">
    <w:p w14:paraId="0CC75F82" w14:textId="77777777" w:rsidR="002D3D88" w:rsidRDefault="002D3D88">
      <w:pPr>
        <w:pStyle w:val="CommentText"/>
      </w:pPr>
      <w:r>
        <w:rPr>
          <w:rStyle w:val="CommentReference"/>
        </w:rPr>
        <w:annotationRef/>
      </w:r>
      <w:r>
        <w:t>does "</w:t>
      </w:r>
      <w:r w:rsidRPr="004819BD">
        <w:t xml:space="preserve"> (c) is not a valid attribute name: ckanext/ngds/ngdsui/public/vendor/.gitattributes:1</w:t>
      </w:r>
      <w:r>
        <w:t>" mean anything important? it showed up at the end of the cloning sequence, the rest looks ok.</w:t>
      </w:r>
    </w:p>
    <w:p w14:paraId="56252EC5" w14:textId="7EE40601" w:rsidR="002D3D88" w:rsidRDefault="002D3D88">
      <w:pPr>
        <w:pStyle w:val="CommentText"/>
      </w:pPr>
    </w:p>
  </w:comment>
  <w:comment w:id="407" w:author="Stephen Richard" w:date="2014-03-30T13:20:00Z" w:initials="smr">
    <w:p w14:paraId="4CDF285A" w14:textId="3F7DC872" w:rsidR="002D3D88" w:rsidRDefault="002D3D88">
      <w:pPr>
        <w:pStyle w:val="CommentText"/>
      </w:pPr>
      <w:r>
        <w:rPr>
          <w:rStyle w:val="CommentReference"/>
        </w:rPr>
        <w:annotationRef/>
      </w:r>
      <w:r>
        <w:t>in the install-ngds.sh file, the following variables are set below a message that says: "DO NOT CHANGE VARIABLES below this point", which creates confusion...</w:t>
      </w:r>
    </w:p>
  </w:comment>
  <w:comment w:id="408" w:author="Stephen Richard" w:date="2014-03-30T13:20:00Z" w:initials="smr">
    <w:p w14:paraId="5286F352" w14:textId="1E316310" w:rsidR="002D3D88" w:rsidRDefault="002D3D88">
      <w:pPr>
        <w:pStyle w:val="CommentText"/>
      </w:pPr>
      <w:r>
        <w:rPr>
          <w:rStyle w:val="CommentReference"/>
        </w:rPr>
        <w:annotationRef/>
      </w:r>
      <w:r>
        <w:t>The SMTP varialbles are all set below that point...</w:t>
      </w:r>
    </w:p>
  </w:comment>
  <w:comment w:id="412" w:author="Stephen Richard" w:date="2014-03-31T12:13:00Z" w:initials="smr">
    <w:p w14:paraId="39A91ACD" w14:textId="77777777" w:rsidR="002D3D88" w:rsidRDefault="002D3D88">
      <w:pPr>
        <w:pStyle w:val="CommentText"/>
      </w:pPr>
      <w:r>
        <w:rPr>
          <w:rStyle w:val="CommentReference"/>
        </w:rPr>
        <w:annotationRef/>
      </w:r>
      <w:r>
        <w:t>Error: (Installation on Ubuntu 13.10)</w:t>
      </w:r>
    </w:p>
    <w:p w14:paraId="0FA705A1" w14:textId="77777777" w:rsidR="002D3D88" w:rsidRDefault="002D3D88" w:rsidP="00F851A4">
      <w:pPr>
        <w:pStyle w:val="CommentText"/>
      </w:pPr>
      <w:r>
        <w:t>You will need atleast 230500 kBytes of Disk Free</w:t>
      </w:r>
    </w:p>
    <w:p w14:paraId="158FA99D" w14:textId="77777777" w:rsidR="002D3D88" w:rsidRDefault="002D3D88" w:rsidP="00F851A4">
      <w:pPr>
        <w:pStyle w:val="CommentText"/>
      </w:pPr>
      <w:r>
        <w:t>Please free up the required Disk Space and try again</w:t>
      </w:r>
    </w:p>
    <w:p w14:paraId="436AA162" w14:textId="77777777" w:rsidR="002D3D88" w:rsidRDefault="002D3D88" w:rsidP="00F851A4">
      <w:pPr>
        <w:pStyle w:val="CommentText"/>
      </w:pPr>
      <w:r>
        <w:t>cannot unpack jdk6</w:t>
      </w:r>
    </w:p>
    <w:p w14:paraId="6CBE1307" w14:textId="77777777" w:rsidR="002D3D88" w:rsidRDefault="002D3D88" w:rsidP="00F851A4">
      <w:pPr>
        <w:pStyle w:val="CommentText"/>
      </w:pPr>
      <w:r>
        <w:t>Oracle JDK 6 is NOT installed.</w:t>
      </w:r>
    </w:p>
    <w:p w14:paraId="52ECD8FF" w14:textId="77777777" w:rsidR="002D3D88" w:rsidRDefault="002D3D88" w:rsidP="00F851A4">
      <w:pPr>
        <w:pStyle w:val="CommentText"/>
      </w:pPr>
      <w:r>
        <w:t>dpkg: error processing oracle-java6-installer (--configure):</w:t>
      </w:r>
    </w:p>
    <w:p w14:paraId="634D8660" w14:textId="77777777" w:rsidR="002D3D88" w:rsidRDefault="002D3D88" w:rsidP="00F851A4">
      <w:pPr>
        <w:pStyle w:val="CommentText"/>
      </w:pPr>
      <w:r>
        <w:t xml:space="preserve"> subprocess installed post-installation script returned error exit status 1</w:t>
      </w:r>
    </w:p>
    <w:p w14:paraId="3029059D" w14:textId="77777777" w:rsidR="002D3D88" w:rsidRDefault="002D3D88" w:rsidP="00F851A4">
      <w:pPr>
        <w:pStyle w:val="CommentText"/>
      </w:pPr>
      <w:r>
        <w:t>Setting up gsfonts-x11 (0.22) ...</w:t>
      </w:r>
    </w:p>
    <w:p w14:paraId="30C931BA" w14:textId="77777777" w:rsidR="002D3D88" w:rsidRDefault="002D3D88" w:rsidP="00F851A4">
      <w:pPr>
        <w:pStyle w:val="CommentText"/>
      </w:pPr>
      <w:r>
        <w:t>Errors were encountered while processing:</w:t>
      </w:r>
    </w:p>
    <w:p w14:paraId="7F09F72D" w14:textId="77777777" w:rsidR="002D3D88" w:rsidRDefault="002D3D88" w:rsidP="00F851A4">
      <w:pPr>
        <w:pStyle w:val="CommentText"/>
      </w:pPr>
      <w:r>
        <w:t xml:space="preserve"> oracle-java6-installer</w:t>
      </w:r>
    </w:p>
    <w:p w14:paraId="6CE67274" w14:textId="77777777" w:rsidR="002D3D88" w:rsidRDefault="002D3D88" w:rsidP="00F851A4">
      <w:pPr>
        <w:pStyle w:val="CommentText"/>
      </w:pPr>
      <w:r>
        <w:t>The process completed, with '..fix the issue and try again.', then the next lines are:</w:t>
      </w:r>
    </w:p>
    <w:p w14:paraId="6EB4ECDC" w14:textId="77777777" w:rsidR="002D3D88" w:rsidRDefault="002D3D88" w:rsidP="00F851A4">
      <w:pPr>
        <w:pStyle w:val="CommentText"/>
      </w:pPr>
      <w:r>
        <w:t>Installation of NGDS is complete.</w:t>
      </w:r>
    </w:p>
    <w:p w14:paraId="2DEFB267" w14:textId="77777777" w:rsidR="002D3D88" w:rsidRDefault="002D3D88" w:rsidP="00F851A4">
      <w:pPr>
        <w:pStyle w:val="CommentText"/>
      </w:pPr>
      <w:r>
        <w:t>For more information about operating NGDS see the Operations Manual at:</w:t>
      </w:r>
    </w:p>
    <w:p w14:paraId="02C9BBFE" w14:textId="77777777" w:rsidR="002D3D88" w:rsidRDefault="002D3D88" w:rsidP="00F851A4">
      <w:pPr>
        <w:pStyle w:val="CommentText"/>
      </w:pPr>
      <w:r>
        <w:t>https://github.com/ngds/dev-info/wiki/NGDS-v1.0-Operations-Guide</w:t>
      </w:r>
    </w:p>
    <w:p w14:paraId="393146E7" w14:textId="342B78E5" w:rsidR="002D3D88" w:rsidRDefault="002D3D88" w:rsidP="00F851A4">
      <w:pPr>
        <w:pStyle w:val="CommentText"/>
      </w:pPr>
      <w:r>
        <w:t>When there is an error should say "Installation failed", and ideally open the log file, or something helpful</w:t>
      </w:r>
    </w:p>
  </w:comment>
  <w:comment w:id="413" w:author="Stephen Richard" w:date="2014-03-30T13:20:00Z" w:initials="smr">
    <w:p w14:paraId="473BE493" w14:textId="77777777" w:rsidR="002D3D88" w:rsidRDefault="002D3D88">
      <w:pPr>
        <w:pStyle w:val="CommentText"/>
      </w:pPr>
      <w:r>
        <w:rPr>
          <w:rStyle w:val="CommentReference"/>
        </w:rPr>
        <w:annotationRef/>
      </w:r>
      <w:r>
        <w:t>Error:</w:t>
      </w:r>
    </w:p>
    <w:p w14:paraId="5FBCC400" w14:textId="77777777" w:rsidR="002D3D88" w:rsidRDefault="002D3D88" w:rsidP="00F851A4">
      <w:pPr>
        <w:pStyle w:val="CommentText"/>
      </w:pPr>
      <w:r>
        <w:t>You will need atleast 230500 kBytes of Disk Free</w:t>
      </w:r>
    </w:p>
    <w:p w14:paraId="67B823B7" w14:textId="77777777" w:rsidR="002D3D88" w:rsidRDefault="002D3D88" w:rsidP="00F851A4">
      <w:pPr>
        <w:pStyle w:val="CommentText"/>
      </w:pPr>
      <w:r>
        <w:t>Please free up the required Disk Space and try again</w:t>
      </w:r>
    </w:p>
    <w:p w14:paraId="1E3F1D04" w14:textId="77777777" w:rsidR="002D3D88" w:rsidRDefault="002D3D88" w:rsidP="00F851A4">
      <w:pPr>
        <w:pStyle w:val="CommentText"/>
      </w:pPr>
      <w:r>
        <w:t>cannot unpack jdk6</w:t>
      </w:r>
    </w:p>
    <w:p w14:paraId="7648EDC1" w14:textId="77777777" w:rsidR="002D3D88" w:rsidRDefault="002D3D88" w:rsidP="00F851A4">
      <w:pPr>
        <w:pStyle w:val="CommentText"/>
      </w:pPr>
      <w:r>
        <w:t>Oracle JDK 6 is NOT installed.</w:t>
      </w:r>
    </w:p>
    <w:p w14:paraId="66D5F401" w14:textId="77777777" w:rsidR="002D3D88" w:rsidRDefault="002D3D88" w:rsidP="00F851A4">
      <w:pPr>
        <w:pStyle w:val="CommentText"/>
      </w:pPr>
      <w:r>
        <w:t>dpkg: error processing oracle-java6-installer (--configure):</w:t>
      </w:r>
    </w:p>
    <w:p w14:paraId="38FEC3F9" w14:textId="77777777" w:rsidR="002D3D88" w:rsidRDefault="002D3D88" w:rsidP="00F851A4">
      <w:pPr>
        <w:pStyle w:val="CommentText"/>
      </w:pPr>
      <w:r>
        <w:t xml:space="preserve"> subprocess installed post-installation script returned error exit status 1</w:t>
      </w:r>
    </w:p>
    <w:p w14:paraId="20B0F9BB" w14:textId="77777777" w:rsidR="002D3D88" w:rsidRDefault="002D3D88" w:rsidP="00F851A4">
      <w:pPr>
        <w:pStyle w:val="CommentText"/>
      </w:pPr>
      <w:r>
        <w:t>Setting up gsfonts-x11 (0.22) ...</w:t>
      </w:r>
    </w:p>
    <w:p w14:paraId="40693F58" w14:textId="77777777" w:rsidR="002D3D88" w:rsidRDefault="002D3D88" w:rsidP="00F851A4">
      <w:pPr>
        <w:pStyle w:val="CommentText"/>
      </w:pPr>
      <w:r>
        <w:t>Errors were encountered while processing:</w:t>
      </w:r>
    </w:p>
    <w:p w14:paraId="20AFE697" w14:textId="77777777" w:rsidR="002D3D88" w:rsidRDefault="002D3D88" w:rsidP="00F851A4">
      <w:pPr>
        <w:pStyle w:val="CommentText"/>
      </w:pPr>
      <w:r>
        <w:t xml:space="preserve"> oracle-java6-installer</w:t>
      </w:r>
    </w:p>
    <w:p w14:paraId="172DFD9C" w14:textId="77777777" w:rsidR="002D3D88" w:rsidRDefault="002D3D88" w:rsidP="00F851A4">
      <w:pPr>
        <w:pStyle w:val="CommentText"/>
      </w:pPr>
      <w:r>
        <w:t>The process completed, with '..fix the issue and try again.', then the next lines are:</w:t>
      </w:r>
    </w:p>
    <w:p w14:paraId="5A66F97A" w14:textId="77777777" w:rsidR="002D3D88" w:rsidRDefault="002D3D88" w:rsidP="00F851A4">
      <w:pPr>
        <w:pStyle w:val="CommentText"/>
      </w:pPr>
      <w:r>
        <w:t>Installation of NGDS is complete.</w:t>
      </w:r>
    </w:p>
    <w:p w14:paraId="3B7D92D0" w14:textId="77777777" w:rsidR="002D3D88" w:rsidRDefault="002D3D88" w:rsidP="00F851A4">
      <w:pPr>
        <w:pStyle w:val="CommentText"/>
      </w:pPr>
      <w:r>
        <w:t>For more information about operating NGDS see the Operations Manual at:</w:t>
      </w:r>
    </w:p>
    <w:p w14:paraId="5B761911" w14:textId="77777777" w:rsidR="002D3D88" w:rsidRDefault="002D3D88" w:rsidP="00F851A4">
      <w:pPr>
        <w:pStyle w:val="CommentText"/>
      </w:pPr>
      <w:r>
        <w:t>https://github.com/ngds/dev-info/wiki/NGDS-v1.0-Operations-Guide</w:t>
      </w:r>
    </w:p>
    <w:p w14:paraId="5CAC8368" w14:textId="77777777" w:rsidR="002D3D88" w:rsidRDefault="002D3D88" w:rsidP="00F851A4">
      <w:pPr>
        <w:pStyle w:val="CommentText"/>
      </w:pPr>
      <w:r>
        <w:t>When there is an error should say "Installation failed", and ideally open the log file, or something helpful</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33FD61" w15:done="0"/>
  <w15:commentEx w15:paraId="56252EC5" w15:done="0"/>
  <w15:commentEx w15:paraId="4CDF285A" w15:done="0"/>
  <w15:commentEx w15:paraId="5286F352" w15:done="0"/>
  <w15:commentEx w15:paraId="393146E7" w15:done="0"/>
  <w15:commentEx w15:paraId="5CAC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1D6454" w14:textId="77777777" w:rsidR="00DA4AD9" w:rsidRDefault="00DA4AD9">
      <w:r>
        <w:separator/>
      </w:r>
    </w:p>
  </w:endnote>
  <w:endnote w:type="continuationSeparator" w:id="0">
    <w:p w14:paraId="28CFC597" w14:textId="77777777" w:rsidR="00DA4AD9" w:rsidRDefault="00DA4AD9">
      <w:r>
        <w:continuationSeparator/>
      </w:r>
    </w:p>
  </w:endnote>
  <w:endnote w:type="continuationNotice" w:id="1">
    <w:p w14:paraId="20A637CB" w14:textId="77777777" w:rsidR="00DA4AD9" w:rsidRDefault="00DA4AD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0000000000000000000"/>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7ABA5C" w14:textId="77777777" w:rsidR="002D3D88" w:rsidRDefault="002D3D88">
    <w:pPr>
      <w:pStyle w:val="Footer"/>
      <w:jc w:val="center"/>
    </w:pPr>
  </w:p>
  <w:p w14:paraId="624C3004" w14:textId="77777777" w:rsidR="002D3D88" w:rsidRDefault="002D3D8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3FD924" w14:textId="77777777" w:rsidR="002D3D88" w:rsidRDefault="002D3D8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000DA" w14:textId="77777777" w:rsidR="002D3D88" w:rsidRDefault="002D3D88">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425D9F44"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945EB" w14:textId="77777777" w:rsidR="002D3D88" w:rsidRDefault="002D3D88">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81102299"/>
      <w:docPartObj>
        <w:docPartGallery w:val="Page Numbers (Bottom of Page)"/>
        <w:docPartUnique/>
      </w:docPartObj>
    </w:sdtPr>
    <w:sdtEndPr>
      <w:rPr>
        <w:noProof/>
      </w:rPr>
    </w:sdtEndPr>
    <w:sdtContent>
      <w:p w14:paraId="1997A8CC" w14:textId="77777777" w:rsidR="002D3D88" w:rsidRDefault="002D3D88">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022ACF">
          <w:t>20</w:t>
        </w:r>
        <w:r>
          <w:fldChar w:fldCharType="end"/>
        </w:r>
      </w:p>
    </w:sdtContent>
  </w:sdt>
  <w:p w14:paraId="6A3352FA" w14:textId="77777777" w:rsidR="002D3D88" w:rsidRDefault="002D3D88">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241014855"/>
      <w:docPartObj>
        <w:docPartGallery w:val="Page Numbers (Bottom of Page)"/>
        <w:docPartUnique/>
      </w:docPartObj>
    </w:sdtPr>
    <w:sdtEndPr>
      <w:rPr>
        <w:noProof/>
      </w:rPr>
    </w:sdtEndPr>
    <w:sdtContent>
      <w:p w14:paraId="6D1BFDC6" w14:textId="77777777" w:rsidR="002D3D88" w:rsidRDefault="002D3D88">
        <w:pPr>
          <w:pStyle w:val="Footer"/>
          <w:jc w:val="center"/>
        </w:pPr>
        <w:r>
          <w:rPr>
            <w:noProof w:val="0"/>
          </w:rPr>
          <w:fldChar w:fldCharType="begin"/>
        </w:r>
        <w:r>
          <w:instrText xml:space="preserve"> PAGE   \* MERGEFORMAT </w:instrText>
        </w:r>
        <w:r>
          <w:rPr>
            <w:noProof w:val="0"/>
          </w:rPr>
          <w:fldChar w:fldCharType="separate"/>
        </w:r>
        <w:r w:rsidR="00022ACF">
          <w:t>19</w:t>
        </w:r>
        <w:r>
          <w:fldChar w:fldCharType="end"/>
        </w:r>
      </w:p>
    </w:sdtContent>
  </w:sdt>
  <w:p w14:paraId="65E37E21" w14:textId="77777777" w:rsidR="002D3D88" w:rsidRDefault="002D3D88">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3E09B5" w14:textId="77777777" w:rsidR="00DA4AD9" w:rsidRDefault="00DA4AD9">
      <w:r>
        <w:separator/>
      </w:r>
    </w:p>
  </w:footnote>
  <w:footnote w:type="continuationSeparator" w:id="0">
    <w:p w14:paraId="6D1CA265" w14:textId="77777777" w:rsidR="00DA4AD9" w:rsidRDefault="00DA4AD9">
      <w:r>
        <w:continuationSeparator/>
      </w:r>
    </w:p>
  </w:footnote>
  <w:footnote w:type="continuationNotice" w:id="1">
    <w:p w14:paraId="4EE4AACD" w14:textId="77777777" w:rsidR="00DA4AD9" w:rsidRDefault="00DA4AD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1FC7DE" w14:textId="77777777" w:rsidR="002D3D88" w:rsidRPr="000F1287" w:rsidRDefault="002D3D88"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5F18CC" w14:textId="77777777" w:rsidR="002D3D88" w:rsidRDefault="002D3D8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B8E122" w14:textId="77777777" w:rsidR="002D3D88" w:rsidRDefault="002D3D8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DEDB91" w14:textId="70BDDADA" w:rsidR="002D3D88" w:rsidRDefault="002D3D8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Alisdairi">
    <w15:presenceInfo w15:providerId="AD" w15:userId="S-1-5-21-1753754949-1098331786-592972251-2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2ACF"/>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D67CE"/>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3D88"/>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3E29"/>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10A7"/>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AD9"/>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15:docId w15:val="{AB784AB4-4A15-4D1F-A290-F05A41974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github.com/ngds/ckanext-ngds/wiki/_pages" TargetMode="External"/><Relationship Id="rId26" Type="http://schemas.openxmlformats.org/officeDocument/2006/relationships/hyperlink" Target="http://127.0.0.1:8080/geoserver/web/" TargetMode="External"/><Relationship Id="rId39" Type="http://schemas.openxmlformats.org/officeDocument/2006/relationships/image" Target="media/image6.png"/><Relationship Id="rId21" Type="http://schemas.openxmlformats.org/officeDocument/2006/relationships/hyperlink" Target="http://docs.ckan.org/en/ckan-2.1/api.html" TargetMode="External"/><Relationship Id="rId34" Type="http://schemas.openxmlformats.org/officeDocument/2006/relationships/hyperlink" Target="http://www.vmware.com/products/player/"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6.png"/><Relationship Id="rId55" Type="http://schemas.openxmlformats.org/officeDocument/2006/relationships/image" Target="media/image20.jpe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hyperlink" Target="https://github.com/ngds/ckanext-ngds/wiki/Configuration-Parameters-for-NGDS" TargetMode="External"/><Relationship Id="rId29" Type="http://schemas.openxmlformats.org/officeDocument/2006/relationships/hyperlink" Target="http://geothermaldata.org/ngds/data" TargetMode="External"/><Relationship Id="rId41" Type="http://schemas.openxmlformats.org/officeDocument/2006/relationships/image" Target="media/image8.png"/><Relationship Id="rId54" Type="http://schemas.openxmlformats.org/officeDocument/2006/relationships/image" Target="media/image19.jpe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127.0.0.1/" TargetMode="External"/><Relationship Id="rId32" Type="http://schemas.openxmlformats.org/officeDocument/2006/relationships/hyperlink" Target="http://schemas.usgin.org/validate/cm"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hyperlink" Target="http://cntlm.sourceforge.net/" TargetMode="External"/><Relationship Id="rId58"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header" Target="header4.xml"/><Relationship Id="rId23" Type="http://schemas.microsoft.com/office/2011/relationships/commentsExtended" Target="commentsExtended.xml"/><Relationship Id="rId28" Type="http://schemas.openxmlformats.org/officeDocument/2006/relationships/hyperlink" Target="http://127.0.0.1/" TargetMode="External"/><Relationship Id="rId36" Type="http://schemas.openxmlformats.org/officeDocument/2006/relationships/image" Target="media/image3.png"/><Relationship Id="rId49" Type="http://schemas.openxmlformats.org/officeDocument/2006/relationships/image" Target="media/image15.png"/><Relationship Id="rId57" Type="http://schemas.openxmlformats.org/officeDocument/2006/relationships/image" Target="media/image22.emf"/><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github.com/ngds/ckanext-ngds/wiki/The-NGDS-Package-and-Resource-Schema" TargetMode="External"/><Relationship Id="rId31" Type="http://schemas.openxmlformats.org/officeDocument/2006/relationships/hyperlink" Target="http://schemas.usgin.org/models/" TargetMode="External"/><Relationship Id="rId44" Type="http://schemas.openxmlformats.org/officeDocument/2006/relationships/image" Target="media/image11.png"/><Relationship Id="rId52" Type="http://schemas.openxmlformats.org/officeDocument/2006/relationships/image" Target="media/image18.png"/><Relationship Id="rId60"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comments" Target="comments.xml"/><Relationship Id="rId27" Type="http://schemas.openxmlformats.org/officeDocument/2006/relationships/image" Target="media/image2.PNG"/><Relationship Id="rId30" Type="http://schemas.openxmlformats.org/officeDocument/2006/relationships/hyperlink" Target="http://schemas.usgin.org/models/" TargetMode="External"/><Relationship Id="rId35" Type="http://schemas.openxmlformats.org/officeDocument/2006/relationships/hyperlink" Target="https://www.virtualbox.org/wiki/Downloads" TargetMode="External"/><Relationship Id="rId43" Type="http://schemas.openxmlformats.org/officeDocument/2006/relationships/image" Target="media/image10.png"/><Relationship Id="rId48" Type="http://schemas.openxmlformats.org/officeDocument/2006/relationships/hyperlink" Target="http://releases.ubuntu.com/12.04/" TargetMode="External"/><Relationship Id="rId56" Type="http://schemas.openxmlformats.org/officeDocument/2006/relationships/image" Target="media/image21.emf"/><Relationship Id="rId8" Type="http://schemas.openxmlformats.org/officeDocument/2006/relationships/endnotes" Target="endnotes.xml"/><Relationship Id="rId51" Type="http://schemas.openxmlformats.org/officeDocument/2006/relationships/image" Target="media/image1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hyperlink" Target="http://127.0.0.1/organization" TargetMode="External"/><Relationship Id="rId33" Type="http://schemas.openxmlformats.org/officeDocument/2006/relationships/hyperlink" Target="https://github.com/ngds/system-design/wiki"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ED2432-8FBA-45D3-8F34-F3AF7686AFE9}">
  <ds:schemaRefs>
    <ds:schemaRef ds:uri="http://schemas.openxmlformats.org/officeDocument/2006/bibliography"/>
  </ds:schemaRefs>
</ds:datastoreItem>
</file>

<file path=customXml/itemProps2.xml><?xml version="1.0" encoding="utf-8"?>
<ds:datastoreItem xmlns:ds="http://schemas.openxmlformats.org/officeDocument/2006/customXml" ds:itemID="{FFB16E75-1CD4-4C01-A99D-416BFB8D66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589</TotalTime>
  <Pages>26</Pages>
  <Words>5867</Words>
  <Characters>33442</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39231</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Jessica Alisdairi</cp:lastModifiedBy>
  <cp:revision>9</cp:revision>
  <cp:lastPrinted>2014-03-27T19:09:00Z</cp:lastPrinted>
  <dcterms:created xsi:type="dcterms:W3CDTF">2014-03-30T17:36:00Z</dcterms:created>
  <dcterms:modified xsi:type="dcterms:W3CDTF">2014-04-03T21:02:00Z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